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52C8E" w14:textId="761D4360" w:rsidR="008748E1" w:rsidRPr="004652F0" w:rsidRDefault="00DF146E" w:rsidP="00304554">
      <w:pPr>
        <w:spacing w:line="360" w:lineRule="auto"/>
        <w:jc w:val="both"/>
        <w:outlineLvl w:val="0"/>
        <w:rPr>
          <w:rFonts w:ascii="Arial" w:hAnsi="Arial" w:cs="Arial"/>
          <w:b/>
        </w:rPr>
      </w:pPr>
      <w:r w:rsidRPr="004652F0">
        <w:rPr>
          <w:rFonts w:ascii="Arial" w:hAnsi="Arial" w:cs="Arial"/>
          <w:b/>
        </w:rPr>
        <w:t xml:space="preserve">Modelling </w:t>
      </w:r>
      <w:r w:rsidR="00D15393">
        <w:rPr>
          <w:rFonts w:ascii="Arial" w:hAnsi="Arial" w:cs="Arial"/>
          <w:b/>
        </w:rPr>
        <w:t xml:space="preserve">the impact of prevention strategies on </w:t>
      </w:r>
      <w:r w:rsidRPr="004652F0">
        <w:rPr>
          <w:rFonts w:ascii="Arial" w:hAnsi="Arial" w:cs="Arial"/>
          <w:b/>
        </w:rPr>
        <w:t xml:space="preserve">hepatitis C virus transmission in </w:t>
      </w:r>
      <w:r w:rsidR="00D15393">
        <w:rPr>
          <w:rFonts w:ascii="Arial" w:hAnsi="Arial" w:cs="Arial"/>
          <w:b/>
        </w:rPr>
        <w:t xml:space="preserve">the </w:t>
      </w:r>
      <w:r w:rsidRPr="004652F0">
        <w:rPr>
          <w:rFonts w:ascii="Arial" w:hAnsi="Arial" w:cs="Arial"/>
          <w:b/>
        </w:rPr>
        <w:t>prisons</w:t>
      </w:r>
    </w:p>
    <w:p w14:paraId="270F5BD4" w14:textId="77777777" w:rsidR="00D15393" w:rsidRDefault="00D15393" w:rsidP="00304554">
      <w:pPr>
        <w:tabs>
          <w:tab w:val="left" w:pos="6675"/>
        </w:tabs>
        <w:spacing w:line="360" w:lineRule="auto"/>
        <w:jc w:val="both"/>
        <w:rPr>
          <w:rFonts w:ascii="Arial" w:hAnsi="Arial" w:cs="Arial"/>
        </w:rPr>
      </w:pPr>
    </w:p>
    <w:p w14:paraId="16CB1B8E" w14:textId="43507CE2" w:rsidR="00DF146E" w:rsidRPr="002D2B5A" w:rsidRDefault="00DF146E" w:rsidP="00304554">
      <w:pPr>
        <w:tabs>
          <w:tab w:val="left" w:pos="6675"/>
        </w:tabs>
        <w:spacing w:line="360" w:lineRule="auto"/>
        <w:jc w:val="both"/>
        <w:rPr>
          <w:rFonts w:ascii="Arial" w:hAnsi="Arial" w:cs="Arial"/>
        </w:rPr>
      </w:pPr>
      <w:proofErr w:type="spellStart"/>
      <w:r w:rsidRPr="002D2B5A">
        <w:rPr>
          <w:rFonts w:ascii="Arial" w:hAnsi="Arial" w:cs="Arial"/>
        </w:rPr>
        <w:t>Bretaña</w:t>
      </w:r>
      <w:proofErr w:type="spellEnd"/>
      <w:r w:rsidRPr="002D2B5A">
        <w:rPr>
          <w:rFonts w:ascii="Arial" w:hAnsi="Arial" w:cs="Arial"/>
        </w:rPr>
        <w:t xml:space="preserve"> N</w:t>
      </w:r>
      <w:r w:rsidR="00F75C40" w:rsidRPr="002D2B5A">
        <w:rPr>
          <w:rFonts w:ascii="Arial" w:hAnsi="Arial" w:cs="Arial"/>
        </w:rPr>
        <w:t>A</w:t>
      </w:r>
      <w:r w:rsidRPr="002D2B5A">
        <w:rPr>
          <w:rFonts w:ascii="Arial" w:hAnsi="Arial" w:cs="Arial"/>
          <w:vertAlign w:val="superscript"/>
        </w:rPr>
        <w:t>1</w:t>
      </w:r>
      <w:r w:rsidR="00BF2ED4" w:rsidRPr="002D2B5A">
        <w:rPr>
          <w:rFonts w:ascii="Arial" w:hAnsi="Arial" w:cs="Arial"/>
          <w:vertAlign w:val="superscript"/>
        </w:rPr>
        <w:t>,2</w:t>
      </w:r>
      <w:r w:rsidRPr="002D2B5A">
        <w:rPr>
          <w:rFonts w:ascii="Arial" w:hAnsi="Arial" w:cs="Arial"/>
        </w:rPr>
        <w:t xml:space="preserve">, </w:t>
      </w:r>
      <w:proofErr w:type="spellStart"/>
      <w:r w:rsidR="00192A8D" w:rsidRPr="002D2B5A">
        <w:rPr>
          <w:rFonts w:ascii="Arial" w:hAnsi="Arial" w:cs="Arial"/>
        </w:rPr>
        <w:t>Gray</w:t>
      </w:r>
      <w:proofErr w:type="spellEnd"/>
      <w:r w:rsidR="00192A8D" w:rsidRPr="002D2B5A">
        <w:rPr>
          <w:rFonts w:ascii="Arial" w:hAnsi="Arial" w:cs="Arial"/>
        </w:rPr>
        <w:t xml:space="preserve"> </w:t>
      </w:r>
      <w:r w:rsidR="00BF2ED4" w:rsidRPr="002D2B5A">
        <w:rPr>
          <w:rFonts w:ascii="Arial" w:hAnsi="Arial" w:cs="Arial"/>
        </w:rPr>
        <w:t>RT</w:t>
      </w:r>
      <w:r w:rsidR="00BF2ED4" w:rsidRPr="002D2B5A">
        <w:rPr>
          <w:rFonts w:ascii="Arial" w:hAnsi="Arial" w:cs="Arial"/>
          <w:vertAlign w:val="superscript"/>
        </w:rPr>
        <w:t>2</w:t>
      </w:r>
      <w:r w:rsidR="00192A8D" w:rsidRPr="002D2B5A">
        <w:rPr>
          <w:rFonts w:ascii="Arial" w:hAnsi="Arial" w:cs="Arial"/>
        </w:rPr>
        <w:t xml:space="preserve">, </w:t>
      </w:r>
      <w:r w:rsidRPr="002D2B5A">
        <w:rPr>
          <w:rFonts w:ascii="Arial" w:hAnsi="Arial" w:cs="Arial"/>
        </w:rPr>
        <w:t>Cunningham EB</w:t>
      </w:r>
      <w:r w:rsidR="00BF2ED4" w:rsidRPr="002D2B5A">
        <w:rPr>
          <w:rFonts w:ascii="Arial" w:hAnsi="Arial" w:cs="Arial"/>
          <w:vertAlign w:val="superscript"/>
        </w:rPr>
        <w:t>3</w:t>
      </w:r>
      <w:r w:rsidRPr="002D2B5A">
        <w:rPr>
          <w:rFonts w:ascii="Arial" w:hAnsi="Arial" w:cs="Arial"/>
        </w:rPr>
        <w:t xml:space="preserve">, </w:t>
      </w:r>
      <w:r w:rsidR="00C81284" w:rsidRPr="002D2B5A">
        <w:rPr>
          <w:rFonts w:ascii="Arial" w:hAnsi="Arial" w:cs="Arial"/>
        </w:rPr>
        <w:t>Betz-</w:t>
      </w:r>
      <w:proofErr w:type="spellStart"/>
      <w:r w:rsidR="00C81284" w:rsidRPr="002D2B5A">
        <w:rPr>
          <w:rFonts w:ascii="Arial" w:hAnsi="Arial" w:cs="Arial"/>
        </w:rPr>
        <w:t>Stablein</w:t>
      </w:r>
      <w:proofErr w:type="spellEnd"/>
      <w:r w:rsidR="00C81284" w:rsidRPr="002D2B5A">
        <w:rPr>
          <w:rFonts w:ascii="Arial" w:hAnsi="Arial" w:cs="Arial"/>
        </w:rPr>
        <w:t xml:space="preserve"> </w:t>
      </w:r>
      <w:r w:rsidR="00B46AA9" w:rsidRPr="002D2B5A">
        <w:rPr>
          <w:rFonts w:ascii="Arial" w:hAnsi="Arial" w:cs="Arial"/>
        </w:rPr>
        <w:t>B</w:t>
      </w:r>
      <w:r w:rsidR="00B46AA9" w:rsidRPr="002D2B5A">
        <w:rPr>
          <w:rFonts w:ascii="Arial" w:hAnsi="Arial" w:cs="Arial"/>
          <w:vertAlign w:val="superscript"/>
        </w:rPr>
        <w:t>1</w:t>
      </w:r>
      <w:r w:rsidR="00C81284" w:rsidRPr="002D2B5A">
        <w:rPr>
          <w:rFonts w:ascii="Arial" w:hAnsi="Arial" w:cs="Arial"/>
        </w:rPr>
        <w:t xml:space="preserve">, </w:t>
      </w:r>
      <w:r w:rsidRPr="002D2B5A">
        <w:rPr>
          <w:rFonts w:ascii="Arial" w:hAnsi="Arial" w:cs="Arial"/>
        </w:rPr>
        <w:t>Lloyd AR</w:t>
      </w:r>
      <w:r w:rsidRPr="002D2B5A">
        <w:rPr>
          <w:rFonts w:ascii="Arial" w:hAnsi="Arial" w:cs="Arial"/>
          <w:vertAlign w:val="superscript"/>
        </w:rPr>
        <w:t>1</w:t>
      </w:r>
      <w:r w:rsidR="00BF2ED4" w:rsidRPr="002D2B5A">
        <w:rPr>
          <w:rFonts w:ascii="Arial" w:hAnsi="Arial" w:cs="Arial"/>
          <w:vertAlign w:val="superscript"/>
        </w:rPr>
        <w:t>*</w:t>
      </w:r>
      <w:r w:rsidR="00C81284" w:rsidRPr="002D2B5A">
        <w:rPr>
          <w:rFonts w:ascii="Arial" w:hAnsi="Arial" w:cs="Arial"/>
        </w:rPr>
        <w:t xml:space="preserve">, </w:t>
      </w:r>
      <w:proofErr w:type="spellStart"/>
      <w:r w:rsidR="00C81284" w:rsidRPr="002D2B5A">
        <w:rPr>
          <w:rFonts w:ascii="Arial" w:hAnsi="Arial" w:cs="Arial"/>
        </w:rPr>
        <w:t>Luciani</w:t>
      </w:r>
      <w:proofErr w:type="spellEnd"/>
      <w:r w:rsidR="00C81284" w:rsidRPr="002D2B5A">
        <w:rPr>
          <w:rFonts w:ascii="Arial" w:hAnsi="Arial" w:cs="Arial"/>
        </w:rPr>
        <w:t xml:space="preserve"> F</w:t>
      </w:r>
      <w:r w:rsidR="00C81284" w:rsidRPr="002D2B5A">
        <w:rPr>
          <w:rFonts w:ascii="Arial" w:hAnsi="Arial" w:cs="Arial"/>
          <w:vertAlign w:val="superscript"/>
        </w:rPr>
        <w:t>1</w:t>
      </w:r>
      <w:r w:rsidR="00BF2ED4" w:rsidRPr="002D2B5A">
        <w:rPr>
          <w:rFonts w:ascii="Arial" w:hAnsi="Arial" w:cs="Arial"/>
          <w:vertAlign w:val="superscript"/>
        </w:rPr>
        <w:t>*</w:t>
      </w:r>
      <w:r w:rsidR="00C81284" w:rsidRPr="002D2B5A">
        <w:rPr>
          <w:rFonts w:ascii="Arial" w:hAnsi="Arial" w:cs="Arial"/>
        </w:rPr>
        <w:tab/>
      </w:r>
    </w:p>
    <w:p w14:paraId="08ECD382" w14:textId="317E83D7" w:rsidR="00DF146E" w:rsidRDefault="00CA30C0" w:rsidP="00304554">
      <w:pPr>
        <w:spacing w:line="360" w:lineRule="auto"/>
        <w:jc w:val="both"/>
        <w:rPr>
          <w:rFonts w:ascii="Arial" w:hAnsi="Arial" w:cs="Arial"/>
        </w:rPr>
      </w:pPr>
      <w:r w:rsidRPr="004652F0">
        <w:rPr>
          <w:rFonts w:ascii="Arial" w:hAnsi="Arial" w:cs="Arial"/>
          <w:vertAlign w:val="superscript"/>
        </w:rPr>
        <w:t>1</w:t>
      </w:r>
      <w:r w:rsidR="00DF146E" w:rsidRPr="004652F0">
        <w:rPr>
          <w:rFonts w:ascii="Arial" w:hAnsi="Arial" w:cs="Arial"/>
          <w:vertAlign w:val="superscript"/>
        </w:rPr>
        <w:t xml:space="preserve"> </w:t>
      </w:r>
      <w:r w:rsidR="00BF2ED4">
        <w:rPr>
          <w:rFonts w:ascii="Arial" w:hAnsi="Arial" w:cs="Arial"/>
        </w:rPr>
        <w:t>Viral Immunology Systems Program,</w:t>
      </w:r>
      <w:r w:rsidR="00BF2ED4" w:rsidRPr="004652F0">
        <w:rPr>
          <w:rFonts w:ascii="Arial" w:hAnsi="Arial" w:cs="Arial"/>
        </w:rPr>
        <w:t xml:space="preserve"> </w:t>
      </w:r>
      <w:r w:rsidRPr="004652F0">
        <w:rPr>
          <w:rFonts w:ascii="Arial" w:hAnsi="Arial" w:cs="Arial"/>
        </w:rPr>
        <w:t xml:space="preserve">Kirby Institute, </w:t>
      </w:r>
      <w:r w:rsidR="00BF2ED4">
        <w:rPr>
          <w:rFonts w:ascii="Arial" w:hAnsi="Arial" w:cs="Arial"/>
        </w:rPr>
        <w:t>University of New South Wales</w:t>
      </w:r>
      <w:r w:rsidR="00BF2ED4" w:rsidRPr="004652F0">
        <w:rPr>
          <w:rFonts w:ascii="Arial" w:hAnsi="Arial" w:cs="Arial"/>
        </w:rPr>
        <w:t xml:space="preserve"> </w:t>
      </w:r>
      <w:r w:rsidRPr="004652F0">
        <w:rPr>
          <w:rFonts w:ascii="Arial" w:hAnsi="Arial" w:cs="Arial"/>
        </w:rPr>
        <w:t>Sydney</w:t>
      </w:r>
      <w:r w:rsidR="00BF2ED4">
        <w:rPr>
          <w:rFonts w:ascii="Arial" w:hAnsi="Arial" w:cs="Arial"/>
        </w:rPr>
        <w:t xml:space="preserve"> Australia</w:t>
      </w:r>
    </w:p>
    <w:p w14:paraId="1D6817D5" w14:textId="44F8D922" w:rsidR="00BF2ED4" w:rsidRPr="004652F0" w:rsidRDefault="00BF2ED4" w:rsidP="00BF2ED4">
      <w:pPr>
        <w:spacing w:line="360" w:lineRule="auto"/>
        <w:jc w:val="both"/>
        <w:rPr>
          <w:rFonts w:ascii="Arial" w:hAnsi="Arial" w:cs="Arial"/>
        </w:rPr>
      </w:pPr>
      <w:r>
        <w:rPr>
          <w:rFonts w:ascii="Arial" w:hAnsi="Arial" w:cs="Arial"/>
          <w:vertAlign w:val="superscript"/>
        </w:rPr>
        <w:t>2</w:t>
      </w:r>
      <w:r w:rsidRPr="004652F0">
        <w:rPr>
          <w:rFonts w:ascii="Arial" w:hAnsi="Arial" w:cs="Arial"/>
          <w:vertAlign w:val="superscript"/>
        </w:rPr>
        <w:t xml:space="preserve"> </w:t>
      </w:r>
      <w:r>
        <w:rPr>
          <w:rFonts w:ascii="Arial" w:hAnsi="Arial" w:cs="Arial"/>
        </w:rPr>
        <w:t>Surveillance Evaluation and Research Program,</w:t>
      </w:r>
      <w:r w:rsidRPr="004652F0">
        <w:rPr>
          <w:rFonts w:ascii="Arial" w:hAnsi="Arial" w:cs="Arial"/>
        </w:rPr>
        <w:t xml:space="preserve"> Kirby Institute, </w:t>
      </w:r>
      <w:r>
        <w:rPr>
          <w:rFonts w:ascii="Arial" w:hAnsi="Arial" w:cs="Arial"/>
        </w:rPr>
        <w:t>University of New South Wales</w:t>
      </w:r>
      <w:r w:rsidRPr="004652F0">
        <w:rPr>
          <w:rFonts w:ascii="Arial" w:hAnsi="Arial" w:cs="Arial"/>
        </w:rPr>
        <w:t xml:space="preserve"> Sydney</w:t>
      </w:r>
      <w:r>
        <w:rPr>
          <w:rFonts w:ascii="Arial" w:hAnsi="Arial" w:cs="Arial"/>
        </w:rPr>
        <w:t xml:space="preserve"> Australia</w:t>
      </w:r>
    </w:p>
    <w:p w14:paraId="3D67082B" w14:textId="19AEB3F0" w:rsidR="00BF2ED4" w:rsidRDefault="00BF2ED4" w:rsidP="00BF2ED4">
      <w:pPr>
        <w:spacing w:line="360" w:lineRule="auto"/>
        <w:jc w:val="both"/>
        <w:rPr>
          <w:rFonts w:ascii="Arial" w:hAnsi="Arial" w:cs="Arial"/>
        </w:rPr>
      </w:pPr>
      <w:r>
        <w:rPr>
          <w:rFonts w:ascii="Arial" w:hAnsi="Arial" w:cs="Arial"/>
          <w:vertAlign w:val="superscript"/>
        </w:rPr>
        <w:t>3</w:t>
      </w:r>
      <w:r w:rsidRPr="004652F0">
        <w:rPr>
          <w:rFonts w:ascii="Arial" w:hAnsi="Arial" w:cs="Arial"/>
          <w:vertAlign w:val="superscript"/>
        </w:rPr>
        <w:t xml:space="preserve"> </w:t>
      </w:r>
      <w:r>
        <w:rPr>
          <w:rFonts w:ascii="Arial" w:hAnsi="Arial" w:cs="Arial"/>
        </w:rPr>
        <w:t>Viral Hepatitis Clinical Research Program,</w:t>
      </w:r>
      <w:r w:rsidRPr="004652F0">
        <w:rPr>
          <w:rFonts w:ascii="Arial" w:hAnsi="Arial" w:cs="Arial"/>
        </w:rPr>
        <w:t xml:space="preserve"> Kirby Institute, </w:t>
      </w:r>
      <w:r>
        <w:rPr>
          <w:rFonts w:ascii="Arial" w:hAnsi="Arial" w:cs="Arial"/>
        </w:rPr>
        <w:t>University of New South Wales</w:t>
      </w:r>
      <w:r w:rsidRPr="004652F0">
        <w:rPr>
          <w:rFonts w:ascii="Arial" w:hAnsi="Arial" w:cs="Arial"/>
        </w:rPr>
        <w:t xml:space="preserve"> Sydney</w:t>
      </w:r>
      <w:r>
        <w:rPr>
          <w:rFonts w:ascii="Arial" w:hAnsi="Arial" w:cs="Arial"/>
        </w:rPr>
        <w:t xml:space="preserve"> Australia</w:t>
      </w:r>
    </w:p>
    <w:p w14:paraId="5E39B5B5" w14:textId="363D30CF" w:rsidR="00BF2ED4" w:rsidRPr="004652F0" w:rsidRDefault="00BF2ED4" w:rsidP="00BF2ED4">
      <w:pPr>
        <w:spacing w:line="360" w:lineRule="auto"/>
        <w:jc w:val="both"/>
        <w:rPr>
          <w:rFonts w:ascii="Arial" w:hAnsi="Arial" w:cs="Arial"/>
        </w:rPr>
      </w:pPr>
      <w:r>
        <w:rPr>
          <w:rFonts w:ascii="Arial" w:hAnsi="Arial" w:cs="Arial"/>
        </w:rPr>
        <w:t>* Joint senior authors</w:t>
      </w:r>
    </w:p>
    <w:p w14:paraId="3D59142F" w14:textId="77777777" w:rsidR="00BF2ED4" w:rsidRPr="004652F0" w:rsidRDefault="00BF2ED4" w:rsidP="00304554">
      <w:pPr>
        <w:spacing w:line="360" w:lineRule="auto"/>
        <w:jc w:val="both"/>
        <w:rPr>
          <w:rFonts w:ascii="Arial" w:hAnsi="Arial" w:cs="Arial"/>
        </w:rPr>
      </w:pPr>
    </w:p>
    <w:p w14:paraId="007AC932" w14:textId="77777777" w:rsidR="000E43BB" w:rsidRDefault="000E43BB" w:rsidP="00304554">
      <w:pPr>
        <w:spacing w:line="360" w:lineRule="auto"/>
        <w:jc w:val="both"/>
        <w:rPr>
          <w:rFonts w:ascii="Arial" w:hAnsi="Arial" w:cs="Arial"/>
        </w:rPr>
      </w:pPr>
    </w:p>
    <w:p w14:paraId="522D570A" w14:textId="253921D4" w:rsidR="00394365" w:rsidRDefault="00394365" w:rsidP="00304554">
      <w:pPr>
        <w:spacing w:line="360" w:lineRule="auto"/>
        <w:jc w:val="both"/>
        <w:rPr>
          <w:rFonts w:ascii="Arial" w:hAnsi="Arial" w:cs="Arial"/>
        </w:rPr>
      </w:pPr>
      <w:r>
        <w:rPr>
          <w:rFonts w:ascii="Arial" w:hAnsi="Arial" w:cs="Arial"/>
        </w:rPr>
        <w:t>CID requirements:</w:t>
      </w:r>
    </w:p>
    <w:p w14:paraId="30710110" w14:textId="1CBC1883" w:rsidR="00394365" w:rsidRDefault="00394365" w:rsidP="00304554">
      <w:pPr>
        <w:spacing w:line="360" w:lineRule="auto"/>
        <w:jc w:val="both"/>
        <w:rPr>
          <w:rFonts w:ascii="Arial" w:hAnsi="Arial" w:cs="Arial"/>
        </w:rPr>
      </w:pPr>
      <w:r>
        <w:rPr>
          <w:rFonts w:ascii="Arial" w:hAnsi="Arial" w:cs="Arial"/>
        </w:rPr>
        <w:t>3000 words (excluding abstract and references)</w:t>
      </w:r>
    </w:p>
    <w:p w14:paraId="1BD385AE" w14:textId="42B2A445" w:rsidR="00394365" w:rsidRDefault="00394365" w:rsidP="00304554">
      <w:pPr>
        <w:spacing w:line="360" w:lineRule="auto"/>
        <w:jc w:val="both"/>
        <w:rPr>
          <w:rFonts w:ascii="Arial" w:hAnsi="Arial" w:cs="Arial"/>
        </w:rPr>
      </w:pPr>
      <w:r>
        <w:rPr>
          <w:rFonts w:ascii="Arial" w:hAnsi="Arial" w:cs="Arial"/>
        </w:rPr>
        <w:t>Key points should be summarized on title page in 40-words or less</w:t>
      </w:r>
    </w:p>
    <w:p w14:paraId="5A54B671" w14:textId="730EADC0" w:rsidR="00394365" w:rsidRDefault="00394365" w:rsidP="00304554">
      <w:pPr>
        <w:spacing w:line="360" w:lineRule="auto"/>
        <w:jc w:val="both"/>
        <w:rPr>
          <w:rFonts w:ascii="Arial" w:hAnsi="Arial" w:cs="Arial"/>
        </w:rPr>
      </w:pPr>
      <w:r>
        <w:rPr>
          <w:rFonts w:ascii="Arial" w:hAnsi="Arial" w:cs="Arial"/>
        </w:rPr>
        <w:t>References: 40 or less</w:t>
      </w:r>
      <w:r w:rsidR="00636082">
        <w:rPr>
          <w:rFonts w:ascii="Arial" w:hAnsi="Arial" w:cs="Arial"/>
        </w:rPr>
        <w:t xml:space="preserve"> [</w:t>
      </w:r>
      <w:r w:rsidR="00636082" w:rsidRPr="00636082">
        <w:rPr>
          <w:rFonts w:ascii="Arial" w:hAnsi="Arial" w:cs="Arial"/>
          <w:highlight w:val="yellow"/>
        </w:rPr>
        <w:t>cite other references in the supplementary material</w:t>
      </w:r>
      <w:r w:rsidR="00636082">
        <w:rPr>
          <w:rFonts w:ascii="Arial" w:hAnsi="Arial" w:cs="Arial"/>
        </w:rPr>
        <w:t>]</w:t>
      </w:r>
    </w:p>
    <w:p w14:paraId="25C49A22" w14:textId="67082ED8" w:rsidR="00394365" w:rsidRDefault="00394365" w:rsidP="00304554">
      <w:pPr>
        <w:spacing w:line="360" w:lineRule="auto"/>
        <w:jc w:val="both"/>
        <w:rPr>
          <w:rFonts w:ascii="Arial" w:hAnsi="Arial" w:cs="Arial"/>
        </w:rPr>
      </w:pPr>
      <w:r>
        <w:rPr>
          <w:rFonts w:ascii="Arial" w:hAnsi="Arial" w:cs="Arial"/>
        </w:rPr>
        <w:t>Data in text should not be repeated extensively in tables or figures</w:t>
      </w:r>
    </w:p>
    <w:p w14:paraId="0BC54FE4" w14:textId="77777777" w:rsidR="004B4F20" w:rsidRDefault="004B4F20" w:rsidP="00304554">
      <w:pPr>
        <w:spacing w:line="360" w:lineRule="auto"/>
        <w:jc w:val="both"/>
        <w:rPr>
          <w:rFonts w:ascii="Arial" w:hAnsi="Arial" w:cs="Arial"/>
        </w:rPr>
      </w:pPr>
    </w:p>
    <w:p w14:paraId="47971508" w14:textId="78A7BB82" w:rsidR="00BF2ED4" w:rsidRDefault="00BF2ED4" w:rsidP="00304554">
      <w:pPr>
        <w:spacing w:line="360" w:lineRule="auto"/>
        <w:jc w:val="both"/>
        <w:rPr>
          <w:rFonts w:ascii="Arial" w:hAnsi="Arial" w:cs="Arial"/>
          <w:b/>
        </w:rPr>
      </w:pPr>
      <w:r>
        <w:rPr>
          <w:rFonts w:ascii="Arial" w:hAnsi="Arial" w:cs="Arial"/>
          <w:b/>
        </w:rPr>
        <w:t>Key points:</w:t>
      </w:r>
      <w:r w:rsidR="002D2B5A">
        <w:rPr>
          <w:rFonts w:ascii="Arial" w:hAnsi="Arial" w:cs="Arial"/>
          <w:b/>
        </w:rPr>
        <w:t xml:space="preserve"> HCV; agent-based model; prisons; DAA. </w:t>
      </w:r>
      <w:r>
        <w:rPr>
          <w:rFonts w:ascii="Arial" w:hAnsi="Arial" w:cs="Arial"/>
          <w:b/>
        </w:rPr>
        <w:br w:type="page"/>
      </w:r>
    </w:p>
    <w:p w14:paraId="6D618B63" w14:textId="0E00966A" w:rsidR="00394365" w:rsidRDefault="004B4F20" w:rsidP="00304554">
      <w:pPr>
        <w:spacing w:line="360" w:lineRule="auto"/>
        <w:jc w:val="both"/>
        <w:rPr>
          <w:rFonts w:ascii="Arial" w:hAnsi="Arial" w:cs="Arial"/>
        </w:rPr>
      </w:pPr>
      <w:r w:rsidRPr="004B4F20">
        <w:rPr>
          <w:rFonts w:ascii="Arial" w:hAnsi="Arial" w:cs="Arial"/>
          <w:b/>
        </w:rPr>
        <w:lastRenderedPageBreak/>
        <w:t>Abstract</w:t>
      </w:r>
      <w:r>
        <w:rPr>
          <w:rFonts w:ascii="Arial" w:hAnsi="Arial" w:cs="Arial"/>
        </w:rPr>
        <w:t xml:space="preserve"> (250 words)</w:t>
      </w:r>
    </w:p>
    <w:p w14:paraId="64E91809" w14:textId="52EDECF5" w:rsidR="004B4F20" w:rsidRDefault="004B4F20" w:rsidP="00304554">
      <w:pPr>
        <w:spacing w:line="360" w:lineRule="auto"/>
        <w:jc w:val="both"/>
        <w:rPr>
          <w:rFonts w:ascii="Arial" w:hAnsi="Arial" w:cs="Arial"/>
        </w:rPr>
      </w:pPr>
      <w:r>
        <w:rPr>
          <w:rFonts w:ascii="Arial" w:hAnsi="Arial" w:cs="Arial"/>
        </w:rPr>
        <w:t>Background</w:t>
      </w:r>
    </w:p>
    <w:p w14:paraId="0CA84AF9" w14:textId="77777777" w:rsidR="00405908" w:rsidRDefault="00405908" w:rsidP="00304554">
      <w:pPr>
        <w:spacing w:line="360" w:lineRule="auto"/>
        <w:jc w:val="both"/>
        <w:rPr>
          <w:rFonts w:ascii="Arial" w:hAnsi="Arial" w:cs="Arial"/>
        </w:rPr>
      </w:pPr>
    </w:p>
    <w:p w14:paraId="71E99BFC" w14:textId="4E934D33" w:rsidR="004B4F20" w:rsidRDefault="004B4F20" w:rsidP="00304554">
      <w:pPr>
        <w:spacing w:line="360" w:lineRule="auto"/>
        <w:jc w:val="both"/>
        <w:rPr>
          <w:rFonts w:ascii="Arial" w:hAnsi="Arial" w:cs="Arial"/>
        </w:rPr>
      </w:pPr>
      <w:r>
        <w:rPr>
          <w:rFonts w:ascii="Arial" w:hAnsi="Arial" w:cs="Arial"/>
        </w:rPr>
        <w:t>Methods</w:t>
      </w:r>
    </w:p>
    <w:p w14:paraId="4EFC0333" w14:textId="77777777" w:rsidR="00405908" w:rsidRDefault="00405908" w:rsidP="00304554">
      <w:pPr>
        <w:spacing w:line="360" w:lineRule="auto"/>
        <w:jc w:val="both"/>
        <w:rPr>
          <w:rFonts w:ascii="Arial" w:hAnsi="Arial" w:cs="Arial"/>
        </w:rPr>
      </w:pPr>
    </w:p>
    <w:p w14:paraId="040584B5" w14:textId="2F50EF60" w:rsidR="004B4F20" w:rsidRDefault="004B4F20" w:rsidP="00304554">
      <w:pPr>
        <w:spacing w:line="360" w:lineRule="auto"/>
        <w:jc w:val="both"/>
        <w:rPr>
          <w:rFonts w:ascii="Arial" w:hAnsi="Arial" w:cs="Arial"/>
        </w:rPr>
      </w:pPr>
      <w:r>
        <w:rPr>
          <w:rFonts w:ascii="Arial" w:hAnsi="Arial" w:cs="Arial"/>
        </w:rPr>
        <w:t>Results</w:t>
      </w:r>
    </w:p>
    <w:p w14:paraId="4DF0EAD1" w14:textId="77777777" w:rsidR="00405908" w:rsidRDefault="00405908" w:rsidP="00304554">
      <w:pPr>
        <w:spacing w:line="360" w:lineRule="auto"/>
        <w:jc w:val="both"/>
        <w:rPr>
          <w:rFonts w:ascii="Arial" w:hAnsi="Arial" w:cs="Arial"/>
        </w:rPr>
      </w:pPr>
    </w:p>
    <w:p w14:paraId="564E0F8D" w14:textId="3513A6C0" w:rsidR="004B4F20" w:rsidRDefault="004B4F20" w:rsidP="00304554">
      <w:pPr>
        <w:spacing w:line="360" w:lineRule="auto"/>
        <w:jc w:val="both"/>
        <w:rPr>
          <w:rFonts w:ascii="Arial" w:hAnsi="Arial" w:cs="Arial"/>
        </w:rPr>
      </w:pPr>
      <w:r>
        <w:rPr>
          <w:rFonts w:ascii="Arial" w:hAnsi="Arial" w:cs="Arial"/>
        </w:rPr>
        <w:t>Conclusion</w:t>
      </w:r>
    </w:p>
    <w:p w14:paraId="497829F1" w14:textId="2E6D3050" w:rsidR="004B4F20" w:rsidRDefault="004B4F20" w:rsidP="00304554">
      <w:pPr>
        <w:spacing w:line="360" w:lineRule="auto"/>
        <w:jc w:val="both"/>
        <w:rPr>
          <w:rFonts w:ascii="Arial" w:hAnsi="Arial" w:cs="Arial"/>
        </w:rPr>
      </w:pPr>
    </w:p>
    <w:p w14:paraId="2DE3457B" w14:textId="77777777" w:rsidR="00405908" w:rsidRPr="004652F0" w:rsidRDefault="00405908" w:rsidP="00304554">
      <w:pPr>
        <w:spacing w:line="360" w:lineRule="auto"/>
        <w:jc w:val="both"/>
        <w:rPr>
          <w:rFonts w:ascii="Arial" w:hAnsi="Arial" w:cs="Arial"/>
        </w:rPr>
      </w:pPr>
    </w:p>
    <w:p w14:paraId="6B044BF6" w14:textId="77777777" w:rsidR="00BF2ED4" w:rsidRDefault="00BF2ED4">
      <w:pPr>
        <w:spacing w:after="200" w:line="276" w:lineRule="auto"/>
        <w:rPr>
          <w:rFonts w:ascii="Arial" w:hAnsi="Arial" w:cs="Arial"/>
          <w:b/>
        </w:rPr>
      </w:pPr>
      <w:r>
        <w:rPr>
          <w:rFonts w:ascii="Arial" w:hAnsi="Arial" w:cs="Arial"/>
          <w:b/>
        </w:rPr>
        <w:br w:type="page"/>
      </w:r>
    </w:p>
    <w:p w14:paraId="3C1BC1C1" w14:textId="076FE72D" w:rsidR="003E2B1C" w:rsidRPr="004652F0" w:rsidRDefault="003E2B1C" w:rsidP="00304554">
      <w:pPr>
        <w:spacing w:line="360" w:lineRule="auto"/>
        <w:jc w:val="both"/>
        <w:outlineLvl w:val="0"/>
        <w:rPr>
          <w:rFonts w:ascii="Arial" w:hAnsi="Arial" w:cs="Arial"/>
          <w:b/>
        </w:rPr>
      </w:pPr>
      <w:r w:rsidRPr="004652F0">
        <w:rPr>
          <w:rFonts w:ascii="Arial" w:hAnsi="Arial" w:cs="Arial"/>
          <w:b/>
        </w:rPr>
        <w:lastRenderedPageBreak/>
        <w:t>Introduction</w:t>
      </w:r>
    </w:p>
    <w:p w14:paraId="03F2C676" w14:textId="64F58A8B" w:rsidR="004779E9" w:rsidRPr="004652F0" w:rsidRDefault="00224323" w:rsidP="002C6841">
      <w:pPr>
        <w:spacing w:after="120" w:line="360" w:lineRule="auto"/>
        <w:jc w:val="both"/>
        <w:rPr>
          <w:rFonts w:ascii="Arial" w:hAnsi="Arial" w:cs="Arial"/>
        </w:rPr>
      </w:pPr>
      <w:r w:rsidRPr="004652F0">
        <w:rPr>
          <w:rFonts w:ascii="Arial" w:hAnsi="Arial" w:cs="Arial"/>
        </w:rPr>
        <w:t xml:space="preserve">Injecting drug use (IDU) </w:t>
      </w:r>
      <w:r w:rsidR="003451CA">
        <w:rPr>
          <w:rFonts w:ascii="Arial" w:hAnsi="Arial" w:cs="Arial"/>
        </w:rPr>
        <w:t>with</w:t>
      </w:r>
      <w:r w:rsidRPr="004652F0">
        <w:rPr>
          <w:rFonts w:ascii="Arial" w:hAnsi="Arial" w:cs="Arial"/>
        </w:rPr>
        <w:t xml:space="preserve"> sharing of injecting equipment </w:t>
      </w:r>
      <w:r w:rsidR="00A02705">
        <w:rPr>
          <w:rFonts w:ascii="Arial" w:hAnsi="Arial" w:cs="Arial"/>
        </w:rPr>
        <w:t xml:space="preserve">is </w:t>
      </w:r>
      <w:r w:rsidRPr="004652F0">
        <w:rPr>
          <w:rFonts w:ascii="Arial" w:hAnsi="Arial" w:cs="Arial"/>
        </w:rPr>
        <w:t xml:space="preserve">the major route of </w:t>
      </w:r>
      <w:r w:rsidR="00A02705">
        <w:rPr>
          <w:rFonts w:ascii="Arial" w:hAnsi="Arial" w:cs="Arial"/>
        </w:rPr>
        <w:t xml:space="preserve">hepatitis C </w:t>
      </w:r>
      <w:r w:rsidR="003451CA">
        <w:rPr>
          <w:rFonts w:ascii="Arial" w:hAnsi="Arial" w:cs="Arial"/>
        </w:rPr>
        <w:t>(</w:t>
      </w:r>
      <w:r w:rsidRPr="004652F0">
        <w:rPr>
          <w:rFonts w:ascii="Arial" w:hAnsi="Arial" w:cs="Arial"/>
        </w:rPr>
        <w:t>HCV</w:t>
      </w:r>
      <w:r w:rsidR="003451CA">
        <w:rPr>
          <w:rFonts w:ascii="Arial" w:hAnsi="Arial" w:cs="Arial"/>
        </w:rPr>
        <w:t>)</w:t>
      </w:r>
      <w:r w:rsidRPr="004652F0">
        <w:rPr>
          <w:rFonts w:ascii="Arial" w:hAnsi="Arial" w:cs="Arial"/>
        </w:rPr>
        <w:t xml:space="preserve"> transmission</w:t>
      </w:r>
      <w:r w:rsidR="003451CA">
        <w:rPr>
          <w:rFonts w:ascii="Arial" w:hAnsi="Arial" w:cs="Arial"/>
        </w:rPr>
        <w:t xml:space="preserve"> </w:t>
      </w:r>
      <w:r w:rsidR="00A02705">
        <w:rPr>
          <w:rFonts w:ascii="Arial" w:hAnsi="Arial" w:cs="Arial"/>
        </w:rPr>
        <w:fldChar w:fldCharType="begin"/>
      </w:r>
      <w:r w:rsidR="00A02705">
        <w:rPr>
          <w:rFonts w:ascii="Arial" w:hAnsi="Arial" w:cs="Arial"/>
        </w:rPr>
        <w:instrText xml:space="preserve"> ADDIN EN.CITE &lt;EndNote&gt;&lt;Cite&gt;&lt;Author&gt;Degenhardt&lt;/Author&gt;&lt;Year&gt;2017&lt;/Year&gt;&lt;RecNum&gt;48&lt;/RecNum&gt;&lt;DisplayText&gt;(1)&lt;/DisplayText&gt;&lt;record&gt;&lt;rec-number&gt;48&lt;/rec-number&gt;&lt;foreign-keys&gt;&lt;key app="EN" db-id="5tffwx5wfdd52bepwfvxa5vr9v2fvvfw20xr" timestamp="1529718933"&gt;48&lt;/key&gt;&lt;/foreign-keys&gt;&lt;ref-type name="Journal Article"&gt;17&lt;/ref-type&gt;&lt;contributors&gt;&lt;authors&gt;&lt;author&gt;Degenhardt, L.&lt;/author&gt;&lt;author&gt;Peacock, A.&lt;/author&gt;&lt;author&gt;Colledge, S.&lt;/author&gt;&lt;author&gt;Leung, J.&lt;/author&gt;&lt;author&gt;Grebely, J.&lt;/author&gt;&lt;author&gt;Vickerman, P.&lt;/author&gt;&lt;author&gt;Stone, J.&lt;/author&gt;&lt;author&gt;Cunningham, E. B.&lt;/author&gt;&lt;author&gt;Trickey, A.&lt;/author&gt;&lt;author&gt;Dumchev, K.&lt;/author&gt;&lt;author&gt;Lynskey, M.&lt;/author&gt;&lt;author&gt;Griffiths, P.&lt;/author&gt;&lt;author&gt;Mattick, R. P.&lt;/author&gt;&lt;author&gt;Hickman, M.&lt;/author&gt;&lt;author&gt;Larney, S.&lt;/author&gt;&lt;/authors&gt;&lt;/contributors&gt;&lt;titles&gt;&lt;title&gt;Global prevalence of injecting drug use and sociodemographic characteristics and prevalence of HIV, HBV, and HCV in people who inject drugs: a multistage systematic review&lt;/title&gt;&lt;secondary-title&gt;Lancet Glob Health.&lt;/secondary-title&gt;&lt;/titles&gt;&lt;periodical&gt;&lt;full-title&gt;Lancet Glob Health.&lt;/full-title&gt;&lt;/periodical&gt;&lt;pages&gt;e1192-e1207. doi: 10.1016/S2214-109X(17)30375-3. Epub 2017 Oct 23.&lt;/pages&gt;&lt;volume&gt;5&lt;/volume&gt;&lt;number&gt;12&lt;/number&gt;&lt;keywords&gt;&lt;keyword&gt;*Global Health&lt;/keyword&gt;&lt;keyword&gt;HIV Infections/*epidemiology/transmission&lt;/keyword&gt;&lt;keyword&gt;Hepatitis B/*epidemiology/transmission&lt;/keyword&gt;&lt;keyword&gt;Hepatitis C/*epidemiology/transmission&lt;/keyword&gt;&lt;keyword&gt;Humans&lt;/keyword&gt;&lt;keyword&gt;Risk Factors&lt;/keyword&gt;&lt;keyword&gt;Sexual Behavior&lt;/keyword&gt;&lt;keyword&gt;Substance Abuse, Intravenous/complications/*epidemiology/psychology&lt;/keyword&gt;&lt;/keywords&gt;&lt;dates&gt;&lt;year&gt;2017&lt;/year&gt;&lt;pub-dates&gt;&lt;date&gt;Dec&lt;/date&gt;&lt;/pub-dates&gt;&lt;/dates&gt;&lt;isbn&gt;2214-109X (Electronic)&amp;#xD;2214-109X (Linking)&lt;/isbn&gt;&lt;work-type&gt;Review&amp;#xD;Research Support, Non-U.S. Gov&amp;apos;t&lt;/work-type&gt;&lt;urls&gt;&lt;/urls&gt;&lt;/record&gt;&lt;/Cite&gt;&lt;/EndNote&gt;</w:instrText>
      </w:r>
      <w:r w:rsidR="00A02705">
        <w:rPr>
          <w:rFonts w:ascii="Arial" w:hAnsi="Arial" w:cs="Arial"/>
        </w:rPr>
        <w:fldChar w:fldCharType="separate"/>
      </w:r>
      <w:r w:rsidR="00A02705">
        <w:rPr>
          <w:rFonts w:ascii="Arial" w:hAnsi="Arial" w:cs="Arial"/>
          <w:noProof/>
        </w:rPr>
        <w:t>(</w:t>
      </w:r>
      <w:hyperlink w:anchor="_ENREF_1" w:tooltip="Degenhardt, 2017 #48" w:history="1">
        <w:r w:rsidR="0008395D">
          <w:rPr>
            <w:rFonts w:ascii="Arial" w:hAnsi="Arial" w:cs="Arial"/>
            <w:noProof/>
          </w:rPr>
          <w:t>1</w:t>
        </w:r>
      </w:hyperlink>
      <w:r w:rsidR="00A02705">
        <w:rPr>
          <w:rFonts w:ascii="Arial" w:hAnsi="Arial" w:cs="Arial"/>
          <w:noProof/>
        </w:rPr>
        <w:t>)</w:t>
      </w:r>
      <w:r w:rsidR="00A02705">
        <w:rPr>
          <w:rFonts w:ascii="Arial" w:hAnsi="Arial" w:cs="Arial"/>
        </w:rPr>
        <w:fldChar w:fldCharType="end"/>
      </w:r>
      <w:r w:rsidRPr="004652F0">
        <w:rPr>
          <w:rFonts w:ascii="Arial" w:hAnsi="Arial" w:cs="Arial"/>
        </w:rPr>
        <w:t>.</w:t>
      </w:r>
      <w:r w:rsidR="0076565D" w:rsidRPr="004652F0">
        <w:rPr>
          <w:rFonts w:ascii="Arial" w:hAnsi="Arial" w:cs="Arial"/>
        </w:rPr>
        <w:t xml:space="preserve"> </w:t>
      </w:r>
      <w:r w:rsidR="005214D1">
        <w:rPr>
          <w:rFonts w:ascii="Arial" w:hAnsi="Arial" w:cs="Arial"/>
        </w:rPr>
        <w:t>Accordingly</w:t>
      </w:r>
      <w:r w:rsidR="00D41F4A" w:rsidRPr="004652F0">
        <w:rPr>
          <w:rFonts w:ascii="Arial" w:hAnsi="Arial" w:cs="Arial"/>
        </w:rPr>
        <w:t>,</w:t>
      </w:r>
      <w:r w:rsidR="0076565D" w:rsidRPr="004652F0">
        <w:rPr>
          <w:rFonts w:ascii="Arial" w:hAnsi="Arial" w:cs="Arial"/>
        </w:rPr>
        <w:t xml:space="preserve"> people who inject drugs (PWID) </w:t>
      </w:r>
      <w:r w:rsidR="005214D1">
        <w:rPr>
          <w:rFonts w:ascii="Arial" w:hAnsi="Arial" w:cs="Arial"/>
        </w:rPr>
        <w:t>are the</w:t>
      </w:r>
      <w:r w:rsidR="0076565D" w:rsidRPr="004652F0">
        <w:rPr>
          <w:rFonts w:ascii="Arial" w:hAnsi="Arial" w:cs="Arial"/>
        </w:rPr>
        <w:t xml:space="preserve"> premier risk group for HCV infection</w:t>
      </w:r>
      <w:r w:rsidR="00A02705">
        <w:rPr>
          <w:rFonts w:ascii="Arial" w:hAnsi="Arial" w:cs="Arial"/>
        </w:rPr>
        <w:t xml:space="preserve"> </w:t>
      </w:r>
      <w:r w:rsidR="00A02705">
        <w:rPr>
          <w:rFonts w:ascii="Arial" w:hAnsi="Arial" w:cs="Arial"/>
        </w:rPr>
        <w:fldChar w:fldCharType="begin"/>
      </w:r>
      <w:r w:rsidR="00A02705">
        <w:rPr>
          <w:rFonts w:ascii="Arial" w:hAnsi="Arial" w:cs="Arial"/>
        </w:rPr>
        <w:instrText xml:space="preserve"> ADDIN EN.CITE &lt;EndNote&gt;&lt;Cite&gt;&lt;Author&gt;Degenhardt&lt;/Author&gt;&lt;Year&gt;2017&lt;/Year&gt;&lt;RecNum&gt;48&lt;/RecNum&gt;&lt;DisplayText&gt;(1)&lt;/DisplayText&gt;&lt;record&gt;&lt;rec-number&gt;48&lt;/rec-number&gt;&lt;foreign-keys&gt;&lt;key app="EN" db-id="5tffwx5wfdd52bepwfvxa5vr9v2fvvfw20xr" timestamp="1529718933"&gt;48&lt;/key&gt;&lt;/foreign-keys&gt;&lt;ref-type name="Journal Article"&gt;17&lt;/ref-type&gt;&lt;contributors&gt;&lt;authors&gt;&lt;author&gt;Degenhardt, L.&lt;/author&gt;&lt;author&gt;Peacock, A.&lt;/author&gt;&lt;author&gt;Colledge, S.&lt;/author&gt;&lt;author&gt;Leung, J.&lt;/author&gt;&lt;author&gt;Grebely, J.&lt;/author&gt;&lt;author&gt;Vickerman, P.&lt;/author&gt;&lt;author&gt;Stone, J.&lt;/author&gt;&lt;author&gt;Cunningham, E. B.&lt;/author&gt;&lt;author&gt;Trickey, A.&lt;/author&gt;&lt;author&gt;Dumchev, K.&lt;/author&gt;&lt;author&gt;Lynskey, M.&lt;/author&gt;&lt;author&gt;Griffiths, P.&lt;/author&gt;&lt;author&gt;Mattick, R. P.&lt;/author&gt;&lt;author&gt;Hickman, M.&lt;/author&gt;&lt;author&gt;Larney, S.&lt;/author&gt;&lt;/authors&gt;&lt;/contributors&gt;&lt;titles&gt;&lt;title&gt;Global prevalence of injecting drug use and sociodemographic characteristics and prevalence of HIV, HBV, and HCV in people who inject drugs: a multistage systematic review&lt;/title&gt;&lt;secondary-title&gt;Lancet Glob Health.&lt;/secondary-title&gt;&lt;/titles&gt;&lt;periodical&gt;&lt;full-title&gt;Lancet Glob Health.&lt;/full-title&gt;&lt;/periodical&gt;&lt;pages&gt;e1192-e1207. doi: 10.1016/S2214-109X(17)30375-3. Epub 2017 Oct 23.&lt;/pages&gt;&lt;volume&gt;5&lt;/volume&gt;&lt;number&gt;12&lt;/number&gt;&lt;keywords&gt;&lt;keyword&gt;*Global Health&lt;/keyword&gt;&lt;keyword&gt;HIV Infections/*epidemiology/transmission&lt;/keyword&gt;&lt;keyword&gt;Hepatitis B/*epidemiology/transmission&lt;/keyword&gt;&lt;keyword&gt;Hepatitis C/*epidemiology/transmission&lt;/keyword&gt;&lt;keyword&gt;Humans&lt;/keyword&gt;&lt;keyword&gt;Risk Factors&lt;/keyword&gt;&lt;keyword&gt;Sexual Behavior&lt;/keyword&gt;&lt;keyword&gt;Substance Abuse, Intravenous/complications/*epidemiology/psychology&lt;/keyword&gt;&lt;/keywords&gt;&lt;dates&gt;&lt;year&gt;2017&lt;/year&gt;&lt;pub-dates&gt;&lt;date&gt;Dec&lt;/date&gt;&lt;/pub-dates&gt;&lt;/dates&gt;&lt;isbn&gt;2214-109X (Electronic)&amp;#xD;2214-109X (Linking)&lt;/isbn&gt;&lt;work-type&gt;Review&amp;#xD;Research Support, Non-U.S. Gov&amp;apos;t&lt;/work-type&gt;&lt;urls&gt;&lt;/urls&gt;&lt;/record&gt;&lt;/Cite&gt;&lt;/EndNote&gt;</w:instrText>
      </w:r>
      <w:r w:rsidR="00A02705">
        <w:rPr>
          <w:rFonts w:ascii="Arial" w:hAnsi="Arial" w:cs="Arial"/>
        </w:rPr>
        <w:fldChar w:fldCharType="separate"/>
      </w:r>
      <w:r w:rsidR="00A02705">
        <w:rPr>
          <w:rFonts w:ascii="Arial" w:hAnsi="Arial" w:cs="Arial"/>
          <w:noProof/>
        </w:rPr>
        <w:t>(</w:t>
      </w:r>
      <w:hyperlink w:anchor="_ENREF_1" w:tooltip="Degenhardt, 2017 #48" w:history="1">
        <w:r w:rsidR="0008395D">
          <w:rPr>
            <w:rFonts w:ascii="Arial" w:hAnsi="Arial" w:cs="Arial"/>
            <w:noProof/>
          </w:rPr>
          <w:t>1</w:t>
        </w:r>
      </w:hyperlink>
      <w:r w:rsidR="00A02705">
        <w:rPr>
          <w:rFonts w:ascii="Arial" w:hAnsi="Arial" w:cs="Arial"/>
          <w:noProof/>
        </w:rPr>
        <w:t>)</w:t>
      </w:r>
      <w:r w:rsidR="00A02705">
        <w:rPr>
          <w:rFonts w:ascii="Arial" w:hAnsi="Arial" w:cs="Arial"/>
        </w:rPr>
        <w:fldChar w:fldCharType="end"/>
      </w:r>
      <w:r w:rsidR="0076565D" w:rsidRPr="004652F0">
        <w:rPr>
          <w:rFonts w:ascii="Arial" w:hAnsi="Arial" w:cs="Arial"/>
        </w:rPr>
        <w:t xml:space="preserve">. </w:t>
      </w:r>
      <w:r w:rsidR="00C45F09">
        <w:rPr>
          <w:rFonts w:ascii="Arial" w:hAnsi="Arial" w:cs="Arial"/>
        </w:rPr>
        <w:t xml:space="preserve">Due to the illegal nature of </w:t>
      </w:r>
      <w:r w:rsidR="003451CA">
        <w:rPr>
          <w:rFonts w:ascii="Arial" w:hAnsi="Arial" w:cs="Arial"/>
        </w:rPr>
        <w:t>IDU</w:t>
      </w:r>
      <w:r w:rsidR="00325F82" w:rsidRPr="004652F0">
        <w:rPr>
          <w:rFonts w:ascii="Arial" w:hAnsi="Arial" w:cs="Arial"/>
        </w:rPr>
        <w:t xml:space="preserve">, </w:t>
      </w:r>
      <w:r w:rsidR="00D14F1F" w:rsidRPr="004652F0">
        <w:rPr>
          <w:rFonts w:ascii="Arial" w:hAnsi="Arial" w:cs="Arial"/>
        </w:rPr>
        <w:t xml:space="preserve">PWID are </w:t>
      </w:r>
      <w:r w:rsidR="003451CA">
        <w:rPr>
          <w:rFonts w:ascii="Arial" w:hAnsi="Arial" w:cs="Arial"/>
        </w:rPr>
        <w:t>incarcerated</w:t>
      </w:r>
      <w:r w:rsidR="00A02705">
        <w:rPr>
          <w:rFonts w:ascii="Arial" w:hAnsi="Arial" w:cs="Arial"/>
        </w:rPr>
        <w:t xml:space="preserve">, with an estimated 1.5 million individuals </w:t>
      </w:r>
      <w:r w:rsidR="003451CA">
        <w:rPr>
          <w:rFonts w:ascii="Arial" w:hAnsi="Arial" w:cs="Arial"/>
        </w:rPr>
        <w:t xml:space="preserve">in 2014 in correctional </w:t>
      </w:r>
      <w:proofErr w:type="spellStart"/>
      <w:r w:rsidR="003451CA">
        <w:rPr>
          <w:rFonts w:ascii="Arial" w:hAnsi="Arial" w:cs="Arial"/>
        </w:rPr>
        <w:t>centers</w:t>
      </w:r>
      <w:proofErr w:type="spellEnd"/>
      <w:r w:rsidR="003451CA">
        <w:rPr>
          <w:rFonts w:ascii="Arial" w:hAnsi="Arial" w:cs="Arial"/>
        </w:rPr>
        <w:t xml:space="preserve"> worldwide with</w:t>
      </w:r>
      <w:r w:rsidR="00975A44">
        <w:rPr>
          <w:rFonts w:ascii="Arial" w:hAnsi="Arial" w:cs="Arial"/>
        </w:rPr>
        <w:t xml:space="preserve"> chronic HCV infection (15% of all prisoners)</w:t>
      </w:r>
      <w:r w:rsidR="00D41254">
        <w:rPr>
          <w:rFonts w:ascii="Arial" w:hAnsi="Arial" w:cs="Arial"/>
        </w:rPr>
        <w:t xml:space="preserve"> </w:t>
      </w:r>
      <w:r w:rsidR="00975A44">
        <w:rPr>
          <w:rFonts w:ascii="Arial" w:hAnsi="Arial" w:cs="Arial"/>
        </w:rPr>
        <w:fldChar w:fldCharType="begin">
          <w:fldData xml:space="preserve">PEVuZE5vdGU+PENpdGU+PEF1dGhvcj5Eb2xhbjwvQXV0aG9yPjxZZWFyPjIwMTY8L1llYXI+PFJl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</w:fldData>
        </w:fldChar>
      </w:r>
      <w:r w:rsidR="00975A44">
        <w:rPr>
          <w:rFonts w:ascii="Arial" w:hAnsi="Arial" w:cs="Arial"/>
        </w:rPr>
        <w:instrText xml:space="preserve"> ADDIN EN.CITE </w:instrText>
      </w:r>
      <w:r w:rsidR="00975A44">
        <w:rPr>
          <w:rFonts w:ascii="Arial" w:hAnsi="Arial" w:cs="Arial"/>
        </w:rPr>
        <w:fldChar w:fldCharType="begin">
          <w:fldData xml:space="preserve">PEVuZE5vdGU+PENpdGU+PEF1dGhvcj5Eb2xhbjwvQXV0aG9yPjxZZWFyPjIwMTY8L1llYXI+PFJl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</w:fldData>
        </w:fldChar>
      </w:r>
      <w:r w:rsidR="00975A44">
        <w:rPr>
          <w:rFonts w:ascii="Arial" w:hAnsi="Arial" w:cs="Arial"/>
        </w:rPr>
        <w:instrText xml:space="preserve"> ADDIN EN.CITE.DATA </w:instrText>
      </w:r>
      <w:r w:rsidR="00975A44">
        <w:rPr>
          <w:rFonts w:ascii="Arial" w:hAnsi="Arial" w:cs="Arial"/>
        </w:rPr>
      </w:r>
      <w:r w:rsidR="00975A44">
        <w:rPr>
          <w:rFonts w:ascii="Arial" w:hAnsi="Arial" w:cs="Arial"/>
        </w:rPr>
        <w:fldChar w:fldCharType="end"/>
      </w:r>
      <w:r w:rsidR="00975A44">
        <w:rPr>
          <w:rFonts w:ascii="Arial" w:hAnsi="Arial" w:cs="Arial"/>
        </w:rPr>
      </w:r>
      <w:r w:rsidR="00975A44">
        <w:rPr>
          <w:rFonts w:ascii="Arial" w:hAnsi="Arial" w:cs="Arial"/>
        </w:rPr>
        <w:fldChar w:fldCharType="separate"/>
      </w:r>
      <w:r w:rsidR="00975A44">
        <w:rPr>
          <w:rFonts w:ascii="Arial" w:hAnsi="Arial" w:cs="Arial"/>
          <w:noProof/>
        </w:rPr>
        <w:t>(</w:t>
      </w:r>
      <w:hyperlink w:anchor="_ENREF_2" w:tooltip="Dolan, 2016 #49" w:history="1">
        <w:r w:rsidR="0008395D">
          <w:rPr>
            <w:rFonts w:ascii="Arial" w:hAnsi="Arial" w:cs="Arial"/>
            <w:noProof/>
          </w:rPr>
          <w:t>2</w:t>
        </w:r>
      </w:hyperlink>
      <w:r w:rsidR="00975A44">
        <w:rPr>
          <w:rFonts w:ascii="Arial" w:hAnsi="Arial" w:cs="Arial"/>
          <w:noProof/>
        </w:rPr>
        <w:t>)</w:t>
      </w:r>
      <w:r w:rsidR="00975A44">
        <w:rPr>
          <w:rFonts w:ascii="Arial" w:hAnsi="Arial" w:cs="Arial"/>
        </w:rPr>
        <w:fldChar w:fldCharType="end"/>
      </w:r>
      <w:r w:rsidR="0052592D" w:rsidRPr="004652F0">
        <w:rPr>
          <w:rFonts w:ascii="Arial" w:hAnsi="Arial" w:cs="Arial"/>
        </w:rPr>
        <w:t xml:space="preserve">. </w:t>
      </w:r>
      <w:r w:rsidR="00BD1380" w:rsidRPr="00BD1380">
        <w:rPr>
          <w:rFonts w:ascii="Arial" w:hAnsi="Arial" w:cs="Arial"/>
          <w:bCs/>
          <w:lang w:val="en-US"/>
        </w:rPr>
        <w:t>In Australian prisons</w:t>
      </w:r>
      <w:r w:rsidR="00FA38E5">
        <w:rPr>
          <w:rFonts w:ascii="Arial" w:hAnsi="Arial" w:cs="Arial"/>
          <w:bCs/>
          <w:lang w:val="en-US"/>
        </w:rPr>
        <w:t xml:space="preserve"> (this term is used to include both </w:t>
      </w:r>
      <w:proofErr w:type="spellStart"/>
      <w:r w:rsidR="00FA38E5">
        <w:rPr>
          <w:rFonts w:ascii="Arial" w:hAnsi="Arial" w:cs="Arial"/>
          <w:bCs/>
          <w:lang w:val="en-US"/>
        </w:rPr>
        <w:t>gaols</w:t>
      </w:r>
      <w:proofErr w:type="spellEnd"/>
      <w:r w:rsidR="00FA38E5">
        <w:rPr>
          <w:rFonts w:ascii="Arial" w:hAnsi="Arial" w:cs="Arial"/>
          <w:bCs/>
          <w:lang w:val="en-US"/>
        </w:rPr>
        <w:t xml:space="preserve"> and prisons)</w:t>
      </w:r>
      <w:r w:rsidR="00BD1380" w:rsidRPr="00BD1380">
        <w:rPr>
          <w:rFonts w:ascii="Arial" w:hAnsi="Arial" w:cs="Arial"/>
          <w:bCs/>
          <w:lang w:val="en-US"/>
        </w:rPr>
        <w:t xml:space="preserve">, </w:t>
      </w:r>
      <w:r w:rsidR="00BD1380" w:rsidRPr="00BD1380">
        <w:rPr>
          <w:rFonts w:ascii="Arial" w:hAnsi="Arial" w:cs="Arial"/>
        </w:rPr>
        <w:t xml:space="preserve">the prevalence of chronic </w:t>
      </w:r>
      <w:r w:rsidR="003451CA">
        <w:rPr>
          <w:rFonts w:ascii="Arial" w:hAnsi="Arial" w:cs="Arial"/>
        </w:rPr>
        <w:t>HCV</w:t>
      </w:r>
      <w:r w:rsidR="00BD1380">
        <w:rPr>
          <w:rFonts w:ascii="Arial" w:hAnsi="Arial" w:cs="Arial"/>
        </w:rPr>
        <w:t xml:space="preserve"> is 25</w:t>
      </w:r>
      <w:r w:rsidR="00BD1380" w:rsidRPr="00BD1380">
        <w:rPr>
          <w:rFonts w:ascii="Arial" w:hAnsi="Arial" w:cs="Arial"/>
        </w:rPr>
        <w:t xml:space="preserve">%, and </w:t>
      </w:r>
      <w:r w:rsidR="00BD1380">
        <w:rPr>
          <w:rFonts w:ascii="Arial" w:hAnsi="Arial" w:cs="Arial"/>
        </w:rPr>
        <w:t xml:space="preserve">the </w:t>
      </w:r>
      <w:r w:rsidR="00BD1380" w:rsidRPr="00BD1380">
        <w:rPr>
          <w:rFonts w:ascii="Arial" w:hAnsi="Arial" w:cs="Arial"/>
        </w:rPr>
        <w:t xml:space="preserve">ongoing </w:t>
      </w:r>
      <w:r w:rsidR="00BD1380">
        <w:rPr>
          <w:rFonts w:ascii="Arial" w:hAnsi="Arial" w:cs="Arial"/>
        </w:rPr>
        <w:t>HCV</w:t>
      </w:r>
      <w:r w:rsidR="00BD1380" w:rsidRPr="00BD1380">
        <w:rPr>
          <w:rFonts w:ascii="Arial" w:hAnsi="Arial" w:cs="Arial"/>
        </w:rPr>
        <w:t xml:space="preserve"> transmission</w:t>
      </w:r>
      <w:r w:rsidR="00BD1380">
        <w:rPr>
          <w:rFonts w:ascii="Arial" w:hAnsi="Arial" w:cs="Arial"/>
        </w:rPr>
        <w:t xml:space="preserve"> rate</w:t>
      </w:r>
      <w:r w:rsidR="00BD1380" w:rsidRPr="00BD1380">
        <w:rPr>
          <w:rFonts w:ascii="Arial" w:hAnsi="Arial" w:cs="Arial"/>
        </w:rPr>
        <w:t xml:space="preserve"> is high (10-15% per annum among those who inject drugs) </w:t>
      </w:r>
      <w:r w:rsidR="00BD1380" w:rsidRPr="00BD1380">
        <w:rPr>
          <w:rFonts w:ascii="Arial" w:hAnsi="Arial" w:cs="Arial"/>
        </w:rPr>
        <w:fldChar w:fldCharType="begin">
          <w:fldData xml:space="preserve">PEVuZE5vdGU+PENpdGU+PEF1dGhvcj5DdW5uaW5naGFtPC9BdXRob3I+PFllYXI+MjAxNzwvWWVh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</w:fldData>
        </w:fldChar>
      </w:r>
      <w:r w:rsidR="001E1CC9">
        <w:rPr>
          <w:rFonts w:ascii="Arial" w:hAnsi="Arial" w:cs="Arial"/>
        </w:rPr>
        <w:instrText xml:space="preserve"> ADDIN EN.CITE </w:instrText>
      </w:r>
      <w:r w:rsidR="001E1CC9">
        <w:rPr>
          <w:rFonts w:ascii="Arial" w:hAnsi="Arial" w:cs="Arial"/>
        </w:rPr>
        <w:fldChar w:fldCharType="begin">
          <w:fldData xml:space="preserve">PEVuZE5vdGU+PENpdGU+PEF1dGhvcj5DdW5uaW5naGFtPC9BdXRob3I+PFllYXI+MjAxNzwvWWVh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</w:fldData>
        </w:fldChar>
      </w:r>
      <w:r w:rsidR="001E1CC9">
        <w:rPr>
          <w:rFonts w:ascii="Arial" w:hAnsi="Arial" w:cs="Arial"/>
        </w:rPr>
        <w:instrText xml:space="preserve"> ADDIN EN.CITE.DATA </w:instrText>
      </w:r>
      <w:r w:rsidR="001E1CC9">
        <w:rPr>
          <w:rFonts w:ascii="Arial" w:hAnsi="Arial" w:cs="Arial"/>
        </w:rPr>
      </w:r>
      <w:r w:rsidR="001E1CC9">
        <w:rPr>
          <w:rFonts w:ascii="Arial" w:hAnsi="Arial" w:cs="Arial"/>
        </w:rPr>
        <w:fldChar w:fldCharType="end"/>
      </w:r>
      <w:r w:rsidR="00BD1380" w:rsidRPr="00BD1380">
        <w:rPr>
          <w:rFonts w:ascii="Arial" w:hAnsi="Arial" w:cs="Arial"/>
        </w:rPr>
      </w:r>
      <w:r w:rsidR="00BD1380" w:rsidRPr="00BD1380">
        <w:rPr>
          <w:rFonts w:ascii="Arial" w:hAnsi="Arial" w:cs="Arial"/>
        </w:rPr>
        <w:fldChar w:fldCharType="separate"/>
      </w:r>
      <w:r w:rsidR="00AB7E55">
        <w:rPr>
          <w:rFonts w:ascii="Arial" w:hAnsi="Arial" w:cs="Arial"/>
          <w:noProof/>
        </w:rPr>
        <w:t>(</w:t>
      </w:r>
      <w:hyperlink w:anchor="_ENREF_3" w:tooltip="Cunningham, 2017 #51" w:history="1">
        <w:r w:rsidR="0008395D">
          <w:rPr>
            <w:rFonts w:ascii="Arial" w:hAnsi="Arial" w:cs="Arial"/>
            <w:noProof/>
          </w:rPr>
          <w:t>3</w:t>
        </w:r>
      </w:hyperlink>
      <w:r w:rsidR="00AB7E55">
        <w:rPr>
          <w:rFonts w:ascii="Arial" w:hAnsi="Arial" w:cs="Arial"/>
          <w:noProof/>
        </w:rPr>
        <w:t xml:space="preserve">, </w:t>
      </w:r>
      <w:hyperlink w:anchor="_ENREF_4" w:tooltip="Luciani, 2014 #43" w:history="1">
        <w:r w:rsidR="0008395D">
          <w:rPr>
            <w:rFonts w:ascii="Arial" w:hAnsi="Arial" w:cs="Arial"/>
            <w:noProof/>
          </w:rPr>
          <w:t>4</w:t>
        </w:r>
      </w:hyperlink>
      <w:r w:rsidR="00AB7E55">
        <w:rPr>
          <w:rFonts w:ascii="Arial" w:hAnsi="Arial" w:cs="Arial"/>
          <w:noProof/>
        </w:rPr>
        <w:t>)</w:t>
      </w:r>
      <w:r w:rsidR="00BD1380" w:rsidRPr="00BD1380">
        <w:rPr>
          <w:rFonts w:ascii="Arial" w:hAnsi="Arial" w:cs="Arial"/>
        </w:rPr>
        <w:fldChar w:fldCharType="end"/>
      </w:r>
      <w:r w:rsidR="00BD1380" w:rsidRPr="00BD1380">
        <w:rPr>
          <w:rFonts w:ascii="Arial" w:hAnsi="Arial" w:cs="Arial"/>
        </w:rPr>
        <w:t>.</w:t>
      </w:r>
      <w:r w:rsidR="00AB7E55">
        <w:rPr>
          <w:rFonts w:ascii="Arial" w:hAnsi="Arial" w:cs="Arial"/>
        </w:rPr>
        <w:t xml:space="preserve"> </w:t>
      </w:r>
      <w:r w:rsidR="00EA1145">
        <w:rPr>
          <w:rFonts w:ascii="Arial" w:hAnsi="Arial" w:cs="Arial"/>
        </w:rPr>
        <w:t>According to</w:t>
      </w:r>
      <w:r w:rsidR="00EA1145" w:rsidRPr="00BD1380">
        <w:rPr>
          <w:rFonts w:ascii="Arial" w:hAnsi="Arial" w:cs="Arial"/>
        </w:rPr>
        <w:t xml:space="preserve"> </w:t>
      </w:r>
      <w:r w:rsidR="00BD1380" w:rsidRPr="00BD1380">
        <w:rPr>
          <w:rFonts w:ascii="Arial" w:hAnsi="Arial" w:cs="Arial"/>
        </w:rPr>
        <w:t xml:space="preserve">the 2016 National Prisoner Census, Australia’s prevalent prisoner population was 38,845, of whom 92% were men, distributed across approximately 100 individual correctional centres </w:t>
      </w:r>
      <w:r w:rsidR="00BD1380" w:rsidRPr="00BD1380">
        <w:rPr>
          <w:rFonts w:ascii="Arial" w:hAnsi="Arial" w:cs="Arial"/>
        </w:rPr>
        <w:fldChar w:fldCharType="begin"/>
      </w:r>
      <w:r w:rsidR="00AB7E55">
        <w:rPr>
          <w:rFonts w:ascii="Arial" w:hAnsi="Arial" w:cs="Arial"/>
        </w:rPr>
        <w:instrText xml:space="preserve"> ADDIN EN.CITE &lt;EndNote&gt;&lt;Cite&gt;&lt;Author&gt;Australian Bureau of Statistics&lt;/Author&gt;&lt;RecNum&gt;52&lt;/RecNum&gt;&lt;DisplayText&gt;(5)&lt;/DisplayText&gt;&lt;record&gt;&lt;rec-number&gt;52&lt;/rec-number&gt;&lt;foreign-keys&gt;&lt;key app="EN" db-id="5tffwx5wfdd52bepwfvxa5vr9v2fvvfw20xr" timestamp="1529720070"&gt;52&lt;/key&gt;&lt;/foreign-keys&gt;&lt;ref-type name="Journal Article"&gt;17&lt;/ref-type&gt;&lt;contributors&gt;&lt;authors&gt;&lt;author&gt;Australian Bureau of Statistics,&lt;/author&gt;&lt;/authors&gt;&lt;/contributors&gt;&lt;titles&gt;&lt;title&gt;Prisoners in Australia&lt;/title&gt;&lt;secondary-title&gt;Canberra 2016 http://www.abs.gov.au/ausstats/abs@.nsf/mf/4517.0&lt;/secondary-title&gt;&lt;/titles&gt;&lt;periodical&gt;&lt;full-title&gt;Canberra 2016 http://www.abs.gov.au/ausstats/abs@.nsf/mf/4517.0&lt;/full-title&gt;&lt;/periodical&gt;&lt;dates&gt;&lt;/dates&gt;&lt;urls&gt;&lt;related-urls&gt;&lt;url&gt;http://www.abs.gov.au/ausstats/abs@.nsf/Lookup/by%20Subject/4517.0~2016~Main%20Features~Imprisonment%20rates~12&lt;/url&gt;&lt;/related-urls&gt;&lt;/urls&gt;&lt;/record&gt;&lt;/Cite&gt;&lt;/EndNote&gt;</w:instrText>
      </w:r>
      <w:r w:rsidR="00BD1380" w:rsidRPr="00BD1380">
        <w:rPr>
          <w:rFonts w:ascii="Arial" w:hAnsi="Arial" w:cs="Arial"/>
        </w:rPr>
        <w:fldChar w:fldCharType="separate"/>
      </w:r>
      <w:r w:rsidR="00AB7E55">
        <w:rPr>
          <w:rFonts w:ascii="Arial" w:hAnsi="Arial" w:cs="Arial"/>
          <w:noProof/>
        </w:rPr>
        <w:t>(</w:t>
      </w:r>
      <w:hyperlink w:anchor="_ENREF_5" w:tooltip="Australian Bureau of Statistics,  #52" w:history="1">
        <w:r w:rsidR="0008395D">
          <w:rPr>
            <w:rFonts w:ascii="Arial" w:hAnsi="Arial" w:cs="Arial"/>
            <w:noProof/>
          </w:rPr>
          <w:t>5</w:t>
        </w:r>
      </w:hyperlink>
      <w:r w:rsidR="00AB7E55">
        <w:rPr>
          <w:rFonts w:ascii="Arial" w:hAnsi="Arial" w:cs="Arial"/>
          <w:noProof/>
        </w:rPr>
        <w:t>)</w:t>
      </w:r>
      <w:r w:rsidR="00BD1380" w:rsidRPr="00BD1380">
        <w:rPr>
          <w:rFonts w:ascii="Arial" w:hAnsi="Arial" w:cs="Arial"/>
        </w:rPr>
        <w:fldChar w:fldCharType="end"/>
      </w:r>
      <w:r w:rsidR="00BD1380" w:rsidRPr="00BD1380">
        <w:rPr>
          <w:rFonts w:ascii="Arial" w:hAnsi="Arial" w:cs="Arial"/>
        </w:rPr>
        <w:t>. Around 60,000 people cycled through Australian prisons in 2016</w:t>
      </w:r>
      <w:r w:rsidR="00BD1380">
        <w:rPr>
          <w:rFonts w:ascii="Arial" w:hAnsi="Arial" w:cs="Arial"/>
        </w:rPr>
        <w:t xml:space="preserve"> </w:t>
      </w:r>
      <w:r w:rsidR="00BD1380" w:rsidRPr="00BD1380">
        <w:rPr>
          <w:rFonts w:ascii="Arial" w:hAnsi="Arial" w:cs="Arial"/>
        </w:rPr>
        <w:fldChar w:fldCharType="begin"/>
      </w:r>
      <w:r w:rsidR="00AB7E55">
        <w:rPr>
          <w:rFonts w:ascii="Arial" w:hAnsi="Arial" w:cs="Arial"/>
        </w:rPr>
        <w:instrText xml:space="preserve"> ADDIN EN.CITE &lt;EndNote&gt;&lt;Cite&gt;&lt;Author&gt;Martire&lt;/Author&gt;&lt;Year&gt;2009&lt;/Year&gt;&lt;RecNum&gt;53&lt;/RecNum&gt;&lt;DisplayText&gt;(6)&lt;/DisplayText&gt;&lt;record&gt;&lt;rec-number&gt;53&lt;/rec-number&gt;&lt;foreign-keys&gt;&lt;key app="EN" db-id="5tffwx5wfdd52bepwfvxa5vr9v2fvvfw20xr" timestamp="1529720070"&gt;53&lt;/key&gt;&lt;/foreign-keys&gt;&lt;ref-type name="Journal Article"&gt;17&lt;/ref-type&gt;&lt;contributors&gt;&lt;authors&gt;&lt;author&gt;Martire, Kristy A&lt;/author&gt;&lt;author&gt;Larney, Sarah&lt;/author&gt;&lt;/authors&gt;&lt;/contributors&gt;&lt;titles&gt;&lt;title&gt;Inadequate data collection prevents health planning for released prisoners&lt;/title&gt;&lt;secondary-title&gt;The Medical Journal of Australia&lt;/secondary-title&gt;&lt;/titles&gt;&lt;periodical&gt;&lt;full-title&gt;The Medical Journal of Australia&lt;/full-title&gt;&lt;/periodical&gt;&lt;pages&gt;408-409&lt;/pages&gt;&lt;volume&gt;191&lt;/volume&gt;&lt;number&gt;7&lt;/number&gt;&lt;dates&gt;&lt;year&gt;2009&lt;/year&gt;&lt;/dates&gt;&lt;urls&gt;&lt;/urls&gt;&lt;/record&gt;&lt;/Cite&gt;&lt;/EndNote&gt;</w:instrText>
      </w:r>
      <w:r w:rsidR="00BD1380" w:rsidRPr="00BD1380">
        <w:rPr>
          <w:rFonts w:ascii="Arial" w:hAnsi="Arial" w:cs="Arial"/>
        </w:rPr>
        <w:fldChar w:fldCharType="separate"/>
      </w:r>
      <w:r w:rsidR="00AB7E55">
        <w:rPr>
          <w:rFonts w:ascii="Arial" w:hAnsi="Arial" w:cs="Arial"/>
          <w:noProof/>
        </w:rPr>
        <w:t>(</w:t>
      </w:r>
      <w:hyperlink w:anchor="_ENREF_6" w:tooltip="Martire, 2009 #53" w:history="1">
        <w:r w:rsidR="0008395D">
          <w:rPr>
            <w:rFonts w:ascii="Arial" w:hAnsi="Arial" w:cs="Arial"/>
            <w:noProof/>
          </w:rPr>
          <w:t>6</w:t>
        </w:r>
      </w:hyperlink>
      <w:r w:rsidR="00AB7E55">
        <w:rPr>
          <w:rFonts w:ascii="Arial" w:hAnsi="Arial" w:cs="Arial"/>
          <w:noProof/>
        </w:rPr>
        <w:t>)</w:t>
      </w:r>
      <w:r w:rsidR="00BD1380" w:rsidRPr="00BD1380">
        <w:rPr>
          <w:rFonts w:ascii="Arial" w:hAnsi="Arial" w:cs="Arial"/>
        </w:rPr>
        <w:fldChar w:fldCharType="end"/>
      </w:r>
      <w:r w:rsidR="003451CA">
        <w:rPr>
          <w:rFonts w:ascii="Arial" w:hAnsi="Arial" w:cs="Arial"/>
        </w:rPr>
        <w:t>,</w:t>
      </w:r>
      <w:r w:rsidR="00BD1380">
        <w:rPr>
          <w:rFonts w:ascii="Arial" w:hAnsi="Arial" w:cs="Arial"/>
        </w:rPr>
        <w:t xml:space="preserve"> and</w:t>
      </w:r>
      <w:r w:rsidR="00BD1380" w:rsidRPr="00BD1380">
        <w:rPr>
          <w:rFonts w:ascii="Arial" w:hAnsi="Arial" w:cs="Arial"/>
        </w:rPr>
        <w:t xml:space="preserve"> </w:t>
      </w:r>
      <w:r w:rsidR="00BD1380">
        <w:rPr>
          <w:rFonts w:ascii="Arial" w:hAnsi="Arial" w:cs="Arial"/>
          <w:bCs/>
          <w:lang w:val="en-US"/>
        </w:rPr>
        <w:t>a</w:t>
      </w:r>
      <w:r w:rsidR="00BD1380" w:rsidRPr="00BD1380">
        <w:rPr>
          <w:rFonts w:ascii="Arial" w:hAnsi="Arial" w:cs="Arial"/>
          <w:bCs/>
          <w:lang w:val="en-US"/>
        </w:rPr>
        <w:t xml:space="preserve">lmost 50% report injecting drug use, and 70% are incarcerated for drug-related crimes </w:t>
      </w:r>
      <w:r w:rsidR="00AB7E55">
        <w:rPr>
          <w:rFonts w:ascii="Arial" w:hAnsi="Arial" w:cs="Arial"/>
          <w:bCs/>
          <w:lang w:val="en-US"/>
        </w:rPr>
        <w:fldChar w:fldCharType="begin"/>
      </w:r>
      <w:r w:rsidR="001E1CC9">
        <w:rPr>
          <w:rFonts w:ascii="Arial" w:hAnsi="Arial" w:cs="Arial"/>
          <w:bCs/>
          <w:lang w:val="en-US"/>
        </w:rPr>
        <w:instrText xml:space="preserve"> ADDIN EN.CITE &lt;EndNote&gt;&lt;Cite&gt;&lt;Author&gt;Butler&lt;/Author&gt;&lt;Year&gt;2015&lt;/Year&gt;&lt;RecNum&gt;71&lt;/RecNum&gt;&lt;DisplayText&gt;(7)&lt;/DisplayText&gt;&lt;record&gt;&lt;rec-number&gt;71&lt;/rec-number&gt;&lt;foreign-keys&gt;&lt;key app="EN" db-id="tzdr2w9av5fwwyetpstp2wpipt2raxepxedz" timestamp="1524913083"&gt;71&lt;/key&gt;&lt;/foreign-keys&gt;&lt;ref-type name="Journal Article"&gt;17&lt;/ref-type&gt;&lt;contributors&gt;&lt;authors&gt;&lt;author&gt;Butler, T&lt;/author&gt;&lt;author&gt;Callander, D&lt;/author&gt;&lt;author&gt;Simpson, M&lt;/author&gt;&lt;/authors&gt;&lt;/contributors&gt;&lt;titles&gt;&lt;title&gt;National Prison Entrants&amp;apos; Bloodborne Virus and Risk Behaviour Survey Report 2004, 2007, 2010 and 2013&lt;/title&gt;&lt;secondary-title&gt;Sydney, NSW: National Drug Research Institute (Curtin University) &amp;amp; National Centre in HIV Epidemiology and Clinical Research (University of New South Wales). ISBN&lt;/secondary-title&gt;&lt;/titles&gt;&lt;periodical&gt;&lt;full-title&gt;Sydney, NSW: National Drug Research Institute (Curtin University) &amp;amp; National Centre in HIV Epidemiology and Clinical Research (University of New South Wales). ISBN&lt;/full-title&gt;&lt;/periodical&gt;&lt;pages&gt;582&lt;/pages&gt;&lt;volume&gt;1&lt;/volume&gt;&lt;number&gt;74067&lt;/number&gt;&lt;dates&gt;&lt;year&gt;2015&lt;/year&gt;&lt;/dates&gt;&lt;urls&gt;&lt;/urls&gt;&lt;/record&gt;&lt;/Cite&gt;&lt;/EndNote&gt;</w:instrText>
      </w:r>
      <w:r w:rsidR="00AB7E55">
        <w:rPr>
          <w:rFonts w:ascii="Arial" w:hAnsi="Arial" w:cs="Arial"/>
          <w:bCs/>
          <w:lang w:val="en-US"/>
        </w:rPr>
        <w:fldChar w:fldCharType="separate"/>
      </w:r>
      <w:r w:rsidR="00AB7E55">
        <w:rPr>
          <w:rFonts w:ascii="Arial" w:hAnsi="Arial" w:cs="Arial"/>
          <w:bCs/>
          <w:noProof/>
          <w:lang w:val="en-US"/>
        </w:rPr>
        <w:t>(</w:t>
      </w:r>
      <w:hyperlink w:anchor="_ENREF_7" w:tooltip="Butler, 2015 #71" w:history="1">
        <w:r w:rsidR="0008395D">
          <w:rPr>
            <w:rFonts w:ascii="Arial" w:hAnsi="Arial" w:cs="Arial"/>
            <w:bCs/>
            <w:noProof/>
            <w:lang w:val="en-US"/>
          </w:rPr>
          <w:t>7</w:t>
        </w:r>
      </w:hyperlink>
      <w:r w:rsidR="00AB7E55">
        <w:rPr>
          <w:rFonts w:ascii="Arial" w:hAnsi="Arial" w:cs="Arial"/>
          <w:bCs/>
          <w:noProof/>
          <w:lang w:val="en-US"/>
        </w:rPr>
        <w:t>)</w:t>
      </w:r>
      <w:r w:rsidR="00AB7E55">
        <w:rPr>
          <w:rFonts w:ascii="Arial" w:hAnsi="Arial" w:cs="Arial"/>
          <w:bCs/>
          <w:lang w:val="en-US"/>
        </w:rPr>
        <w:fldChar w:fldCharType="end"/>
      </w:r>
      <w:r w:rsidR="00FE66E6" w:rsidRPr="004652F0">
        <w:rPr>
          <w:rFonts w:ascii="Arial" w:hAnsi="Arial" w:cs="Arial"/>
        </w:rPr>
        <w:t xml:space="preserve">. </w:t>
      </w:r>
    </w:p>
    <w:p w14:paraId="7E911EFE" w14:textId="05BAAF73" w:rsidR="00092B65" w:rsidRPr="00092B65" w:rsidRDefault="007E709E" w:rsidP="00D5313A">
      <w:pPr>
        <w:spacing w:after="120" w:line="360" w:lineRule="auto"/>
        <w:jc w:val="both"/>
        <w:rPr>
          <w:rFonts w:ascii="Arial" w:hAnsi="Arial" w:cs="Arial"/>
        </w:rPr>
      </w:pPr>
      <w:r w:rsidRPr="004652F0">
        <w:rPr>
          <w:rFonts w:ascii="Arial" w:hAnsi="Arial" w:cs="Arial"/>
        </w:rPr>
        <w:t xml:space="preserve">While incarceration </w:t>
      </w:r>
      <w:r w:rsidR="00C45F09">
        <w:rPr>
          <w:rFonts w:ascii="Arial" w:hAnsi="Arial" w:cs="Arial"/>
        </w:rPr>
        <w:t>may reduce</w:t>
      </w:r>
      <w:r w:rsidRPr="004652F0">
        <w:rPr>
          <w:rFonts w:ascii="Arial" w:hAnsi="Arial" w:cs="Arial"/>
        </w:rPr>
        <w:t xml:space="preserve"> or </w:t>
      </w:r>
      <w:r w:rsidR="00C45F09">
        <w:rPr>
          <w:rFonts w:ascii="Arial" w:hAnsi="Arial" w:cs="Arial"/>
        </w:rPr>
        <w:t>halt</w:t>
      </w:r>
      <w:r w:rsidRPr="004652F0">
        <w:rPr>
          <w:rFonts w:ascii="Arial" w:hAnsi="Arial" w:cs="Arial"/>
        </w:rPr>
        <w:t xml:space="preserve"> injecting and sharing activity in some PWID, </w:t>
      </w:r>
      <w:r w:rsidR="00092B65">
        <w:rPr>
          <w:rFonts w:ascii="Arial" w:hAnsi="Arial" w:cs="Arial"/>
        </w:rPr>
        <w:t xml:space="preserve">imprisonment </w:t>
      </w:r>
      <w:r w:rsidR="00C45F09">
        <w:rPr>
          <w:rFonts w:ascii="Arial" w:hAnsi="Arial" w:cs="Arial"/>
        </w:rPr>
        <w:t>ha</w:t>
      </w:r>
      <w:r w:rsidR="00572205">
        <w:rPr>
          <w:rFonts w:ascii="Arial" w:hAnsi="Arial" w:cs="Arial"/>
        </w:rPr>
        <w:t>s</w:t>
      </w:r>
      <w:r w:rsidR="00C45F09">
        <w:rPr>
          <w:rFonts w:ascii="Arial" w:hAnsi="Arial" w:cs="Arial"/>
        </w:rPr>
        <w:t xml:space="preserve"> </w:t>
      </w:r>
      <w:r w:rsidR="00092B65">
        <w:rPr>
          <w:rFonts w:ascii="Arial" w:hAnsi="Arial" w:cs="Arial"/>
        </w:rPr>
        <w:t xml:space="preserve">also </w:t>
      </w:r>
      <w:r w:rsidR="00C45F09">
        <w:rPr>
          <w:rFonts w:ascii="Arial" w:hAnsi="Arial" w:cs="Arial"/>
        </w:rPr>
        <w:t>been reported to increase</w:t>
      </w:r>
      <w:r w:rsidR="00092B65">
        <w:rPr>
          <w:rFonts w:ascii="Arial" w:hAnsi="Arial" w:cs="Arial"/>
        </w:rPr>
        <w:t xml:space="preserve"> IDU</w:t>
      </w:r>
      <w:r w:rsidR="00C45F09">
        <w:rPr>
          <w:rFonts w:ascii="Arial" w:hAnsi="Arial" w:cs="Arial"/>
        </w:rPr>
        <w:t xml:space="preserve"> </w:t>
      </w:r>
      <w:r w:rsidR="00092B65">
        <w:rPr>
          <w:rFonts w:ascii="Arial" w:hAnsi="Arial" w:cs="Arial"/>
        </w:rPr>
        <w:t>behaviour</w:t>
      </w:r>
      <w:r w:rsidR="00092B65" w:rsidRPr="004652F0">
        <w:rPr>
          <w:rFonts w:ascii="Arial" w:hAnsi="Arial" w:cs="Arial"/>
        </w:rPr>
        <w:t xml:space="preserve"> </w:t>
      </w:r>
      <w:r w:rsidR="00092B65">
        <w:rPr>
          <w:rFonts w:ascii="Arial" w:hAnsi="Arial" w:cs="Arial"/>
        </w:rPr>
        <w:t>in others,</w:t>
      </w:r>
      <w:r w:rsidR="00092B65" w:rsidRPr="004652F0">
        <w:rPr>
          <w:rFonts w:ascii="Arial" w:hAnsi="Arial" w:cs="Arial"/>
        </w:rPr>
        <w:t xml:space="preserve"> </w:t>
      </w:r>
      <w:r w:rsidR="00C45F09">
        <w:rPr>
          <w:rFonts w:ascii="Arial" w:hAnsi="Arial" w:cs="Arial"/>
        </w:rPr>
        <w:t xml:space="preserve">and </w:t>
      </w:r>
      <w:r w:rsidR="00092B65">
        <w:rPr>
          <w:rFonts w:ascii="Arial" w:hAnsi="Arial" w:cs="Arial"/>
        </w:rPr>
        <w:t xml:space="preserve">even to mark the initiation into </w:t>
      </w:r>
      <w:r w:rsidR="00C45F09">
        <w:rPr>
          <w:rFonts w:ascii="Arial" w:hAnsi="Arial" w:cs="Arial"/>
        </w:rPr>
        <w:t xml:space="preserve">IDU </w:t>
      </w:r>
      <w:r w:rsidR="004E72D7" w:rsidRPr="004652F0">
        <w:rPr>
          <w:rFonts w:ascii="Arial" w:hAnsi="Arial" w:cs="Arial"/>
        </w:rPr>
        <w:fldChar w:fldCharType="begin">
          <w:fldData xml:space="preserve">PEVuZE5vdGU+PENpdGU+PEF1dGhvcj5EZUJlY2s8L0F1dGhvcj48WWVhcj4yMDA5PC9ZZWFyPjxS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</w:fldData>
        </w:fldChar>
      </w:r>
      <w:r w:rsidR="001E1CC9">
        <w:rPr>
          <w:rFonts w:ascii="Arial" w:hAnsi="Arial" w:cs="Arial"/>
        </w:rPr>
        <w:instrText xml:space="preserve"> ADDIN EN.CITE </w:instrText>
      </w:r>
      <w:r w:rsidR="001E1CC9">
        <w:rPr>
          <w:rFonts w:ascii="Arial" w:hAnsi="Arial" w:cs="Arial"/>
        </w:rPr>
        <w:fldChar w:fldCharType="begin">
          <w:fldData xml:space="preserve">PEVuZE5vdGU+PENpdGU+PEF1dGhvcj5EZUJlY2s8L0F1dGhvcj48WWVhcj4yMDA5PC9ZZWFyPjxS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</w:fldData>
        </w:fldChar>
      </w:r>
      <w:r w:rsidR="001E1CC9">
        <w:rPr>
          <w:rFonts w:ascii="Arial" w:hAnsi="Arial" w:cs="Arial"/>
        </w:rPr>
        <w:instrText xml:space="preserve"> ADDIN EN.CITE.DATA </w:instrText>
      </w:r>
      <w:r w:rsidR="001E1CC9">
        <w:rPr>
          <w:rFonts w:ascii="Arial" w:hAnsi="Arial" w:cs="Arial"/>
        </w:rPr>
      </w:r>
      <w:r w:rsidR="001E1CC9">
        <w:rPr>
          <w:rFonts w:ascii="Arial" w:hAnsi="Arial" w:cs="Arial"/>
        </w:rPr>
        <w:fldChar w:fldCharType="end"/>
      </w:r>
      <w:r w:rsidR="004E72D7" w:rsidRPr="004652F0">
        <w:rPr>
          <w:rFonts w:ascii="Arial" w:hAnsi="Arial" w:cs="Arial"/>
        </w:rPr>
      </w:r>
      <w:r w:rsidR="004E72D7" w:rsidRPr="004652F0">
        <w:rPr>
          <w:rFonts w:ascii="Arial" w:hAnsi="Arial" w:cs="Arial"/>
        </w:rPr>
        <w:fldChar w:fldCharType="separate"/>
      </w:r>
      <w:r w:rsidR="00FB05D2">
        <w:rPr>
          <w:rFonts w:ascii="Arial" w:hAnsi="Arial" w:cs="Arial"/>
          <w:noProof/>
        </w:rPr>
        <w:t>(</w:t>
      </w:r>
      <w:hyperlink w:anchor="_ENREF_8" w:tooltip="DeBeck, 2009 #15" w:history="1">
        <w:r w:rsidR="0008395D">
          <w:rPr>
            <w:rFonts w:ascii="Arial" w:hAnsi="Arial" w:cs="Arial"/>
            <w:noProof/>
          </w:rPr>
          <w:t>8-10</w:t>
        </w:r>
      </w:hyperlink>
      <w:r w:rsidR="00FB05D2">
        <w:rPr>
          <w:rFonts w:ascii="Arial" w:hAnsi="Arial" w:cs="Arial"/>
          <w:noProof/>
        </w:rPr>
        <w:t>)</w:t>
      </w:r>
      <w:r w:rsidR="004E72D7" w:rsidRPr="004652F0">
        <w:rPr>
          <w:rFonts w:ascii="Arial" w:hAnsi="Arial" w:cs="Arial"/>
        </w:rPr>
        <w:fldChar w:fldCharType="end"/>
      </w:r>
      <w:r w:rsidRPr="004652F0">
        <w:rPr>
          <w:rFonts w:ascii="Arial" w:hAnsi="Arial" w:cs="Arial"/>
        </w:rPr>
        <w:t>. In-prison IDU is</w:t>
      </w:r>
      <w:r w:rsidR="00C45F09">
        <w:rPr>
          <w:rFonts w:ascii="Arial" w:hAnsi="Arial" w:cs="Arial"/>
        </w:rPr>
        <w:t xml:space="preserve"> associated with a significant increase</w:t>
      </w:r>
      <w:r w:rsidRPr="004652F0">
        <w:rPr>
          <w:rFonts w:ascii="Arial" w:hAnsi="Arial" w:cs="Arial"/>
        </w:rPr>
        <w:t xml:space="preserve"> </w:t>
      </w:r>
      <w:r w:rsidR="00C45F09">
        <w:rPr>
          <w:rFonts w:ascii="Arial" w:hAnsi="Arial" w:cs="Arial"/>
        </w:rPr>
        <w:t>in</w:t>
      </w:r>
      <w:r w:rsidRPr="004652F0">
        <w:rPr>
          <w:rFonts w:ascii="Arial" w:hAnsi="Arial" w:cs="Arial"/>
        </w:rPr>
        <w:t xml:space="preserve"> </w:t>
      </w:r>
      <w:r w:rsidR="003451CA">
        <w:rPr>
          <w:rFonts w:ascii="Arial" w:hAnsi="Arial" w:cs="Arial"/>
        </w:rPr>
        <w:t xml:space="preserve">the probability of </w:t>
      </w:r>
      <w:r w:rsidRPr="004652F0">
        <w:rPr>
          <w:rFonts w:ascii="Arial" w:hAnsi="Arial" w:cs="Arial"/>
        </w:rPr>
        <w:t>sharing</w:t>
      </w:r>
      <w:r w:rsidR="00092B65">
        <w:rPr>
          <w:rFonts w:ascii="Arial" w:hAnsi="Arial" w:cs="Arial"/>
        </w:rPr>
        <w:t>,</w:t>
      </w:r>
      <w:r w:rsidRPr="004652F0">
        <w:rPr>
          <w:rFonts w:ascii="Arial" w:hAnsi="Arial" w:cs="Arial"/>
        </w:rPr>
        <w:t xml:space="preserve"> as </w:t>
      </w:r>
      <w:r w:rsidR="003451CA">
        <w:rPr>
          <w:rFonts w:ascii="Arial" w:hAnsi="Arial" w:cs="Arial"/>
        </w:rPr>
        <w:t xml:space="preserve">injection devices are sparse and heavily re-used </w:t>
      </w:r>
      <w:r w:rsidR="0008395D">
        <w:rPr>
          <w:rFonts w:ascii="Arial" w:hAnsi="Arial" w:cs="Arial"/>
        </w:rPr>
        <w:fldChar w:fldCharType="begin"/>
      </w:r>
      <w:r w:rsidR="0008395D">
        <w:rPr>
          <w:rFonts w:ascii="Arial" w:hAnsi="Arial" w:cs="Arial"/>
        </w:rPr>
        <w:instrText xml:space="preserve"> ADDIN EN.CITE &lt;EndNote&gt;&lt;Cite&gt;&lt;Author&gt;Cunningham&lt;/Author&gt;&lt;Year&gt;2018&lt;/Year&gt;&lt;RecNum&gt;65&lt;/RecNum&gt;&lt;DisplayText&gt;(10)&lt;/DisplayText&gt;&lt;record&gt;&lt;rec-number&gt;65&lt;/rec-number&gt;&lt;foreign-keys&gt;&lt;key app="EN" db-id="tzdr2w9av5fwwyetpstp2wpipt2raxepxedz" timestamp="1524786675"&gt;65&lt;/key&gt;&lt;/foreign-keys&gt;&lt;ref-type name="Journal Article"&gt;17&lt;/ref-type&gt;&lt;contributors&gt;&lt;authors&gt;&lt;author&gt;Cunningham, Evan B&lt;/author&gt;&lt;author&gt;Hajarizadeh, Behzad&lt;/author&gt;&lt;author&gt;Amin, Janaki&lt;/author&gt;&lt;author&gt;Bretana, Neil&lt;/author&gt;&lt;author&gt;Dore, Gregory J&lt;/author&gt;&lt;author&gt;Degenhardt, Louisa&lt;/author&gt;&lt;author&gt;Larney, Sarah&lt;/author&gt;&lt;author&gt;Luciani, Fabio&lt;/author&gt;&lt;author&gt;Lloyd, Andrew R&lt;/author&gt;&lt;author&gt;Grebely, Jason&lt;/author&gt;&lt;/authors&gt;&lt;/contributors&gt;&lt;titles&gt;&lt;title&gt;Longitudinal injecting risk behaviours among people with a history of injecting drug use in an Australian prison setting: The HITS-p study&lt;/title&gt;&lt;secondary-title&gt;International Journal of Drug Policy&lt;/secondary-title&gt;&lt;/titles&gt;&lt;periodical&gt;&lt;full-title&gt;International Journal of Drug Policy&lt;/full-title&gt;&lt;/periodical&gt;&lt;pages&gt;18-25&lt;/pages&gt;&lt;volume&gt;54&lt;/volume&gt;&lt;dates&gt;&lt;year&gt;2018&lt;/year&gt;&lt;/dates&gt;&lt;isbn&gt;0955-3959&lt;/isbn&gt;&lt;urls&gt;&lt;/urls&gt;&lt;/record&gt;&lt;/Cite&gt;&lt;/EndNote&gt;</w:instrText>
      </w:r>
      <w:r w:rsidR="0008395D">
        <w:rPr>
          <w:rFonts w:ascii="Arial" w:hAnsi="Arial" w:cs="Arial"/>
        </w:rPr>
        <w:fldChar w:fldCharType="separate"/>
      </w:r>
      <w:r w:rsidR="0008395D">
        <w:rPr>
          <w:rFonts w:ascii="Arial" w:hAnsi="Arial" w:cs="Arial"/>
          <w:noProof/>
        </w:rPr>
        <w:t>(</w:t>
      </w:r>
      <w:hyperlink w:anchor="_ENREF_10" w:tooltip="Cunningham, 2018 #65" w:history="1">
        <w:r w:rsidR="0008395D">
          <w:rPr>
            <w:rFonts w:ascii="Arial" w:hAnsi="Arial" w:cs="Arial"/>
            <w:noProof/>
          </w:rPr>
          <w:t>10</w:t>
        </w:r>
      </w:hyperlink>
      <w:r w:rsidR="0008395D">
        <w:rPr>
          <w:rFonts w:ascii="Arial" w:hAnsi="Arial" w:cs="Arial"/>
          <w:noProof/>
        </w:rPr>
        <w:t>)</w:t>
      </w:r>
      <w:r w:rsidR="0008395D">
        <w:rPr>
          <w:rFonts w:ascii="Arial" w:hAnsi="Arial" w:cs="Arial"/>
        </w:rPr>
        <w:fldChar w:fldCharType="end"/>
      </w:r>
      <w:r w:rsidR="003451CA">
        <w:rPr>
          <w:rFonts w:ascii="Arial" w:hAnsi="Arial" w:cs="Arial"/>
        </w:rPr>
        <w:t>. T</w:t>
      </w:r>
      <w:r w:rsidR="009A1297">
        <w:rPr>
          <w:rFonts w:ascii="Arial" w:hAnsi="Arial" w:cs="Arial"/>
        </w:rPr>
        <w:t xml:space="preserve">here are very few prison-based </w:t>
      </w:r>
      <w:r w:rsidRPr="004652F0">
        <w:rPr>
          <w:rFonts w:ascii="Arial" w:hAnsi="Arial" w:cs="Arial"/>
        </w:rPr>
        <w:t xml:space="preserve">needle and syringe </w:t>
      </w:r>
      <w:r w:rsidR="00CD2FFF">
        <w:rPr>
          <w:rFonts w:ascii="Arial" w:hAnsi="Arial" w:cs="Arial"/>
        </w:rPr>
        <w:t xml:space="preserve">exchange programs </w:t>
      </w:r>
      <w:r w:rsidR="003D5F6F">
        <w:rPr>
          <w:rFonts w:ascii="Arial" w:hAnsi="Arial" w:cs="Arial"/>
        </w:rPr>
        <w:t xml:space="preserve">(NSP) </w:t>
      </w:r>
      <w:r w:rsidR="009A1297">
        <w:rPr>
          <w:rFonts w:ascii="Arial" w:hAnsi="Arial" w:cs="Arial"/>
        </w:rPr>
        <w:t>(none in Australia)</w:t>
      </w:r>
      <w:r w:rsidR="00FB05D2">
        <w:rPr>
          <w:rFonts w:ascii="Arial" w:hAnsi="Arial" w:cs="Arial"/>
        </w:rPr>
        <w:t>,</w:t>
      </w:r>
      <w:r w:rsidR="00092B65">
        <w:rPr>
          <w:rFonts w:ascii="Arial" w:hAnsi="Arial" w:cs="Arial"/>
        </w:rPr>
        <w:t xml:space="preserve"> </w:t>
      </w:r>
      <w:r w:rsidR="009A1297">
        <w:rPr>
          <w:rFonts w:ascii="Arial" w:hAnsi="Arial" w:cs="Arial"/>
        </w:rPr>
        <w:t xml:space="preserve">thereby </w:t>
      </w:r>
      <w:r w:rsidR="00092B65">
        <w:rPr>
          <w:rFonts w:ascii="Arial" w:hAnsi="Arial" w:cs="Arial"/>
        </w:rPr>
        <w:t>driving</w:t>
      </w:r>
      <w:r w:rsidRPr="004652F0">
        <w:rPr>
          <w:rFonts w:ascii="Arial" w:hAnsi="Arial" w:cs="Arial"/>
        </w:rPr>
        <w:t xml:space="preserve"> repeated use</w:t>
      </w:r>
      <w:r w:rsidR="00092B65">
        <w:rPr>
          <w:rFonts w:ascii="Arial" w:hAnsi="Arial" w:cs="Arial"/>
        </w:rPr>
        <w:t xml:space="preserve"> of</w:t>
      </w:r>
      <w:r w:rsidRPr="004652F0">
        <w:rPr>
          <w:rFonts w:ascii="Arial" w:hAnsi="Arial" w:cs="Arial"/>
        </w:rPr>
        <w:t xml:space="preserve"> IDU paraphernalia</w:t>
      </w:r>
      <w:r w:rsidR="004E72D7" w:rsidRPr="004652F0">
        <w:rPr>
          <w:rFonts w:ascii="Arial" w:hAnsi="Arial" w:cs="Arial"/>
        </w:rPr>
        <w:t xml:space="preserve"> </w:t>
      </w:r>
      <w:r w:rsidR="004E72D7" w:rsidRPr="004652F0">
        <w:rPr>
          <w:rFonts w:ascii="Arial" w:hAnsi="Arial" w:cs="Arial"/>
        </w:rPr>
        <w:fldChar w:fldCharType="begin">
          <w:fldData xml:space="preserve">PEVuZE5vdGU+PENpdGU+PEF1dGhvcj5DdW5uaW5naGFtPC9BdXRob3I+PFllYXI+MjAxODwvWWVh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</w:fldData>
        </w:fldChar>
      </w:r>
      <w:r w:rsidR="001E1CC9">
        <w:rPr>
          <w:rFonts w:ascii="Arial" w:hAnsi="Arial" w:cs="Arial"/>
        </w:rPr>
        <w:instrText xml:space="preserve"> ADDIN EN.CITE </w:instrText>
      </w:r>
      <w:r w:rsidR="001E1CC9">
        <w:rPr>
          <w:rFonts w:ascii="Arial" w:hAnsi="Arial" w:cs="Arial"/>
        </w:rPr>
        <w:fldChar w:fldCharType="begin">
          <w:fldData xml:space="preserve">PEVuZE5vdGU+PENpdGU+PEF1dGhvcj5DdW5uaW5naGFtPC9BdXRob3I+PFllYXI+MjAxODwvWWVh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</w:fldData>
        </w:fldChar>
      </w:r>
      <w:r w:rsidR="001E1CC9">
        <w:rPr>
          <w:rFonts w:ascii="Arial" w:hAnsi="Arial" w:cs="Arial"/>
        </w:rPr>
        <w:instrText xml:space="preserve"> ADDIN EN.CITE.DATA </w:instrText>
      </w:r>
      <w:r w:rsidR="001E1CC9">
        <w:rPr>
          <w:rFonts w:ascii="Arial" w:hAnsi="Arial" w:cs="Arial"/>
        </w:rPr>
      </w:r>
      <w:r w:rsidR="001E1CC9">
        <w:rPr>
          <w:rFonts w:ascii="Arial" w:hAnsi="Arial" w:cs="Arial"/>
        </w:rPr>
        <w:fldChar w:fldCharType="end"/>
      </w:r>
      <w:r w:rsidR="004E72D7" w:rsidRPr="004652F0">
        <w:rPr>
          <w:rFonts w:ascii="Arial" w:hAnsi="Arial" w:cs="Arial"/>
        </w:rPr>
      </w:r>
      <w:r w:rsidR="004E72D7" w:rsidRPr="004652F0">
        <w:rPr>
          <w:rFonts w:ascii="Arial" w:hAnsi="Arial" w:cs="Arial"/>
        </w:rPr>
        <w:fldChar w:fldCharType="separate"/>
      </w:r>
      <w:r w:rsidR="00FB05D2">
        <w:rPr>
          <w:rFonts w:ascii="Arial" w:hAnsi="Arial" w:cs="Arial"/>
          <w:noProof/>
        </w:rPr>
        <w:t>(</w:t>
      </w:r>
      <w:hyperlink w:anchor="_ENREF_10" w:tooltip="Cunningham, 2018 #65" w:history="1">
        <w:r w:rsidR="0008395D">
          <w:rPr>
            <w:rFonts w:ascii="Arial" w:hAnsi="Arial" w:cs="Arial"/>
            <w:noProof/>
          </w:rPr>
          <w:t>10</w:t>
        </w:r>
      </w:hyperlink>
      <w:r w:rsidR="00FB05D2">
        <w:rPr>
          <w:rFonts w:ascii="Arial" w:hAnsi="Arial" w:cs="Arial"/>
          <w:noProof/>
        </w:rPr>
        <w:t xml:space="preserve">, </w:t>
      </w:r>
      <w:hyperlink w:anchor="_ENREF_11" w:tooltip="Treloar, 2016 #55" w:history="1">
        <w:r w:rsidR="0008395D">
          <w:rPr>
            <w:rFonts w:ascii="Arial" w:hAnsi="Arial" w:cs="Arial"/>
            <w:noProof/>
          </w:rPr>
          <w:t>11</w:t>
        </w:r>
      </w:hyperlink>
      <w:r w:rsidR="00FB05D2">
        <w:rPr>
          <w:rFonts w:ascii="Arial" w:hAnsi="Arial" w:cs="Arial"/>
          <w:noProof/>
        </w:rPr>
        <w:t>)</w:t>
      </w:r>
      <w:r w:rsidR="004E72D7" w:rsidRPr="004652F0">
        <w:rPr>
          <w:rFonts w:ascii="Arial" w:hAnsi="Arial" w:cs="Arial"/>
        </w:rPr>
        <w:fldChar w:fldCharType="end"/>
      </w:r>
      <w:r w:rsidRPr="004652F0">
        <w:rPr>
          <w:rFonts w:ascii="Arial" w:hAnsi="Arial" w:cs="Arial"/>
        </w:rPr>
        <w:t xml:space="preserve">. </w:t>
      </w:r>
      <w:r w:rsidR="00FB05D2">
        <w:rPr>
          <w:rFonts w:ascii="Arial" w:hAnsi="Arial" w:cs="Arial"/>
        </w:rPr>
        <w:t>In addition, the efficacy of the other key HCV prevention strategy in the community, opiate substitution treatment</w:t>
      </w:r>
      <w:r w:rsidR="009A1297">
        <w:rPr>
          <w:rFonts w:ascii="Arial" w:hAnsi="Arial" w:cs="Arial"/>
        </w:rPr>
        <w:t xml:space="preserve"> (OST),</w:t>
      </w:r>
      <w:r w:rsidR="00FB05D2">
        <w:rPr>
          <w:rFonts w:ascii="Arial" w:hAnsi="Arial" w:cs="Arial"/>
        </w:rPr>
        <w:t xml:space="preserve"> is variably available</w:t>
      </w:r>
      <w:r w:rsidR="003E561F">
        <w:rPr>
          <w:rFonts w:ascii="Arial" w:hAnsi="Arial" w:cs="Arial"/>
        </w:rPr>
        <w:t xml:space="preserve"> in prisons</w:t>
      </w:r>
      <w:r w:rsidR="009A1297">
        <w:rPr>
          <w:rFonts w:ascii="Arial" w:hAnsi="Arial" w:cs="Arial"/>
        </w:rPr>
        <w:t xml:space="preserve"> </w:t>
      </w:r>
      <w:r w:rsidR="00FB05D2">
        <w:rPr>
          <w:rFonts w:ascii="Arial" w:hAnsi="Arial" w:cs="Arial"/>
        </w:rPr>
        <w:fldChar w:fldCharType="begin">
          <w:fldData xml:space="preserve">PEVuZE5vdGU+PENpdGU+PEF1dGhvcj5MYXJuZXk8L0F1dGhvcj48WWVhcj4yMDA5PC9ZZWFyPjxS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</w:fldData>
        </w:fldChar>
      </w:r>
      <w:r w:rsidR="001E1CC9">
        <w:rPr>
          <w:rFonts w:ascii="Arial" w:hAnsi="Arial" w:cs="Arial"/>
        </w:rPr>
        <w:instrText xml:space="preserve"> ADDIN EN.CITE </w:instrText>
      </w:r>
      <w:r w:rsidR="001E1CC9">
        <w:rPr>
          <w:rFonts w:ascii="Arial" w:hAnsi="Arial" w:cs="Arial"/>
        </w:rPr>
        <w:fldChar w:fldCharType="begin">
          <w:fldData xml:space="preserve">PEVuZE5vdGU+PENpdGU+PEF1dGhvcj5MYXJuZXk8L0F1dGhvcj48WWVhcj4yMDA5PC9ZZWFyPjxS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</w:fldData>
        </w:fldChar>
      </w:r>
      <w:r w:rsidR="001E1CC9">
        <w:rPr>
          <w:rFonts w:ascii="Arial" w:hAnsi="Arial" w:cs="Arial"/>
        </w:rPr>
        <w:instrText xml:space="preserve"> ADDIN EN.CITE.DATA </w:instrText>
      </w:r>
      <w:r w:rsidR="001E1CC9">
        <w:rPr>
          <w:rFonts w:ascii="Arial" w:hAnsi="Arial" w:cs="Arial"/>
        </w:rPr>
      </w:r>
      <w:r w:rsidR="001E1CC9">
        <w:rPr>
          <w:rFonts w:ascii="Arial" w:hAnsi="Arial" w:cs="Arial"/>
        </w:rPr>
        <w:fldChar w:fldCharType="end"/>
      </w:r>
      <w:r w:rsidR="00FB05D2">
        <w:rPr>
          <w:rFonts w:ascii="Arial" w:hAnsi="Arial" w:cs="Arial"/>
        </w:rPr>
      </w:r>
      <w:r w:rsidR="00FB05D2">
        <w:rPr>
          <w:rFonts w:ascii="Arial" w:hAnsi="Arial" w:cs="Arial"/>
        </w:rPr>
        <w:fldChar w:fldCharType="separate"/>
      </w:r>
      <w:r w:rsidR="006B47A7">
        <w:rPr>
          <w:rFonts w:ascii="Arial" w:hAnsi="Arial" w:cs="Arial"/>
          <w:noProof/>
        </w:rPr>
        <w:t>(</w:t>
      </w:r>
      <w:hyperlink w:anchor="_ENREF_12" w:tooltip="Larney, 2009 #56" w:history="1">
        <w:r w:rsidR="0008395D">
          <w:rPr>
            <w:rFonts w:ascii="Arial" w:hAnsi="Arial" w:cs="Arial"/>
            <w:noProof/>
          </w:rPr>
          <w:t>12</w:t>
        </w:r>
      </w:hyperlink>
      <w:r w:rsidR="006B47A7">
        <w:rPr>
          <w:rFonts w:ascii="Arial" w:hAnsi="Arial" w:cs="Arial"/>
          <w:noProof/>
        </w:rPr>
        <w:t xml:space="preserve">, </w:t>
      </w:r>
      <w:hyperlink w:anchor="_ENREF_13" w:tooltip="Watson, 2014 #21" w:history="1">
        <w:r w:rsidR="0008395D">
          <w:rPr>
            <w:rFonts w:ascii="Arial" w:hAnsi="Arial" w:cs="Arial"/>
            <w:noProof/>
          </w:rPr>
          <w:t>13</w:t>
        </w:r>
      </w:hyperlink>
      <w:r w:rsidR="006B47A7">
        <w:rPr>
          <w:rFonts w:ascii="Arial" w:hAnsi="Arial" w:cs="Arial"/>
          <w:noProof/>
        </w:rPr>
        <w:t>)</w:t>
      </w:r>
      <w:r w:rsidR="00FB05D2">
        <w:rPr>
          <w:rFonts w:ascii="Arial" w:hAnsi="Arial" w:cs="Arial"/>
        </w:rPr>
        <w:fldChar w:fldCharType="end"/>
      </w:r>
      <w:r w:rsidR="00FB05D2">
        <w:rPr>
          <w:rFonts w:ascii="Arial" w:hAnsi="Arial" w:cs="Arial"/>
        </w:rPr>
        <w:t xml:space="preserve">, and has not been associated with reduced transmission risk in </w:t>
      </w:r>
      <w:r w:rsidR="003E561F">
        <w:rPr>
          <w:rFonts w:ascii="Arial" w:hAnsi="Arial" w:cs="Arial"/>
        </w:rPr>
        <w:t>this setting</w:t>
      </w:r>
      <w:r w:rsidR="00FB05D2">
        <w:rPr>
          <w:rFonts w:ascii="Arial" w:hAnsi="Arial" w:cs="Arial"/>
        </w:rPr>
        <w:t xml:space="preserve"> </w:t>
      </w:r>
      <w:r w:rsidR="00FB05D2" w:rsidRPr="00BD1380">
        <w:rPr>
          <w:rFonts w:ascii="Arial" w:hAnsi="Arial" w:cs="Arial"/>
        </w:rPr>
        <w:fldChar w:fldCharType="begin">
          <w:fldData xml:space="preserve">PEVuZE5vdGU+PENpdGU+PEF1dGhvcj5DdW5uaW5naGFtPC9BdXRob3I+PFllYXI+MjAxNzwvWWVh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</w:fldData>
        </w:fldChar>
      </w:r>
      <w:r w:rsidR="001E1CC9">
        <w:rPr>
          <w:rFonts w:ascii="Arial" w:hAnsi="Arial" w:cs="Arial"/>
        </w:rPr>
        <w:instrText xml:space="preserve"> ADDIN EN.CITE </w:instrText>
      </w:r>
      <w:r w:rsidR="001E1CC9">
        <w:rPr>
          <w:rFonts w:ascii="Arial" w:hAnsi="Arial" w:cs="Arial"/>
        </w:rPr>
        <w:fldChar w:fldCharType="begin">
          <w:fldData xml:space="preserve">PEVuZE5vdGU+PENpdGU+PEF1dGhvcj5DdW5uaW5naGFtPC9BdXRob3I+PFllYXI+MjAxNzwvWWVh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</w:fldData>
        </w:fldChar>
      </w:r>
      <w:r w:rsidR="001E1CC9">
        <w:rPr>
          <w:rFonts w:ascii="Arial" w:hAnsi="Arial" w:cs="Arial"/>
        </w:rPr>
        <w:instrText xml:space="preserve"> ADDIN EN.CITE.DATA </w:instrText>
      </w:r>
      <w:r w:rsidR="001E1CC9">
        <w:rPr>
          <w:rFonts w:ascii="Arial" w:hAnsi="Arial" w:cs="Arial"/>
        </w:rPr>
      </w:r>
      <w:r w:rsidR="001E1CC9">
        <w:rPr>
          <w:rFonts w:ascii="Arial" w:hAnsi="Arial" w:cs="Arial"/>
        </w:rPr>
        <w:fldChar w:fldCharType="end"/>
      </w:r>
      <w:r w:rsidR="00FB05D2" w:rsidRPr="00BD1380">
        <w:rPr>
          <w:rFonts w:ascii="Arial" w:hAnsi="Arial" w:cs="Arial"/>
        </w:rPr>
      </w:r>
      <w:r w:rsidR="00FB05D2" w:rsidRPr="00BD1380">
        <w:rPr>
          <w:rFonts w:ascii="Arial" w:hAnsi="Arial" w:cs="Arial"/>
        </w:rPr>
        <w:fldChar w:fldCharType="separate"/>
      </w:r>
      <w:r w:rsidR="00FB05D2">
        <w:rPr>
          <w:rFonts w:ascii="Arial" w:hAnsi="Arial" w:cs="Arial"/>
          <w:noProof/>
        </w:rPr>
        <w:t>(</w:t>
      </w:r>
      <w:hyperlink w:anchor="_ENREF_3" w:tooltip="Cunningham, 2017 #51" w:history="1">
        <w:r w:rsidR="0008395D">
          <w:rPr>
            <w:rFonts w:ascii="Arial" w:hAnsi="Arial" w:cs="Arial"/>
            <w:noProof/>
          </w:rPr>
          <w:t>3</w:t>
        </w:r>
      </w:hyperlink>
      <w:r w:rsidR="00FB05D2">
        <w:rPr>
          <w:rFonts w:ascii="Arial" w:hAnsi="Arial" w:cs="Arial"/>
          <w:noProof/>
        </w:rPr>
        <w:t xml:space="preserve">, </w:t>
      </w:r>
      <w:hyperlink w:anchor="_ENREF_4" w:tooltip="Luciani, 2014 #43" w:history="1">
        <w:r w:rsidR="0008395D">
          <w:rPr>
            <w:rFonts w:ascii="Arial" w:hAnsi="Arial" w:cs="Arial"/>
            <w:noProof/>
          </w:rPr>
          <w:t>4</w:t>
        </w:r>
      </w:hyperlink>
      <w:r w:rsidR="00FB05D2">
        <w:rPr>
          <w:rFonts w:ascii="Arial" w:hAnsi="Arial" w:cs="Arial"/>
          <w:noProof/>
        </w:rPr>
        <w:t>)</w:t>
      </w:r>
      <w:r w:rsidR="00FB05D2" w:rsidRPr="00BD1380">
        <w:rPr>
          <w:rFonts w:ascii="Arial" w:hAnsi="Arial" w:cs="Arial"/>
        </w:rPr>
        <w:fldChar w:fldCharType="end"/>
      </w:r>
      <w:r w:rsidR="00FB05D2">
        <w:rPr>
          <w:rFonts w:ascii="Arial" w:hAnsi="Arial" w:cs="Arial"/>
        </w:rPr>
        <w:t xml:space="preserve">. </w:t>
      </w:r>
      <w:r w:rsidR="00092B65">
        <w:rPr>
          <w:rFonts w:ascii="Arial" w:hAnsi="Arial" w:cs="Arial"/>
        </w:rPr>
        <w:t xml:space="preserve">The per event probability of HCV transmission in </w:t>
      </w:r>
      <w:r w:rsidR="003E561F">
        <w:rPr>
          <w:rFonts w:ascii="Arial" w:hAnsi="Arial" w:cs="Arial"/>
        </w:rPr>
        <w:t>Australian prisons</w:t>
      </w:r>
      <w:r w:rsidR="00092B65">
        <w:rPr>
          <w:rFonts w:ascii="Arial" w:hAnsi="Arial" w:cs="Arial"/>
        </w:rPr>
        <w:t xml:space="preserve"> has been estimated to be</w:t>
      </w:r>
      <w:r w:rsidR="00092B65" w:rsidRPr="00092B65">
        <w:rPr>
          <w:rFonts w:ascii="Arial" w:hAnsi="Arial" w:cs="Arial"/>
        </w:rPr>
        <w:t xml:space="preserve"> 0.57% (CI: 0.32-1.05%)</w:t>
      </w:r>
      <w:r w:rsidR="00092B65">
        <w:rPr>
          <w:rFonts w:ascii="Arial" w:hAnsi="Arial" w:cs="Arial"/>
        </w:rPr>
        <w:fldChar w:fldCharType="begin"/>
      </w:r>
      <w:r w:rsidR="006B47A7">
        <w:rPr>
          <w:rFonts w:ascii="Arial" w:hAnsi="Arial" w:cs="Arial"/>
        </w:rPr>
        <w:instrText xml:space="preserve"> ADDIN EN.CITE &lt;EndNote&gt;&lt;Cite&gt;&lt;Author&gt;Boelen&lt;/Author&gt;&lt;Year&gt;2014&lt;/Year&gt;&lt;RecNum&gt;54&lt;/RecNum&gt;&lt;DisplayText&gt;(14)&lt;/DisplayText&gt;&lt;record&gt;&lt;rec-number&gt;54&lt;/rec-number&gt;&lt;foreign-keys&gt;&lt;key app="EN" db-id="5tffwx5wfdd52bepwfvxa5vr9v2fvvfw20xr" timestamp="1529721586"&gt;54&lt;/key&gt;&lt;/foreign-keys&gt;&lt;ref-type name="Journal Article"&gt;17&lt;/ref-type&gt;&lt;contributors&gt;&lt;authors&gt;&lt;author&gt;Boelen, L.&lt;/author&gt;&lt;author&gt;Teutsch, S.&lt;/author&gt;&lt;author&gt;Wilson, D. P.&lt;/author&gt;&lt;author&gt;Dolan, K.&lt;/author&gt;&lt;author&gt;Dore, G. J.&lt;/author&gt;&lt;author&gt;Lloyd, A. R.&lt;/author&gt;&lt;author&gt;Luciani, F.&lt;/author&gt;&lt;/authors&gt;&lt;/contributors&gt;&lt;titles&gt;&lt;title&gt;Per-event probability of hepatitis C infection during sharing of injecting equipment&lt;/title&gt;&lt;secondary-title&gt;PLoS One.&lt;/secondary-title&gt;&lt;/titles&gt;&lt;periodical&gt;&lt;full-title&gt;PLoS One.&lt;/full-title&gt;&lt;/periodical&gt;&lt;pages&gt;e100749. doi: 10.1371/journal.pone.0100749. eCollection 2014.&lt;/pages&gt;&lt;volume&gt;9&lt;/volume&gt;&lt;number&gt;7&lt;/number&gt;&lt;keywords&gt;&lt;keyword&gt;Adolescent&lt;/keyword&gt;&lt;keyword&gt;Adult&lt;/keyword&gt;&lt;keyword&gt;Female&lt;/keyword&gt;&lt;keyword&gt;Hepatitis C/*transmission&lt;/keyword&gt;&lt;keyword&gt;Humans&lt;/keyword&gt;&lt;keyword&gt;Male&lt;/keyword&gt;&lt;keyword&gt;Needle Sharing/*adverse effects&lt;/keyword&gt;&lt;keyword&gt;Probability&lt;/keyword&gt;&lt;keyword&gt;Self Report&lt;/keyword&gt;&lt;keyword&gt;Substance Abuse, Intravenous/virology&lt;/keyword&gt;&lt;keyword&gt;Young Adult&lt;/keyword&gt;&lt;/keywords&gt;&lt;dates&gt;&lt;year&gt;2014&lt;/year&gt;&lt;pub-dates&gt;&lt;date&gt;Jul 7&lt;/date&gt;&lt;/pub-dates&gt;&lt;/dates&gt;&lt;isbn&gt;1932-6203 (Electronic)&amp;#xD;1932-6203 (Linking)&lt;/isbn&gt;&lt;work-type&gt;Research Support, Non-U.S. Gov&amp;apos;t&lt;/work-type&gt;&lt;urls&gt;&lt;/urls&gt;&lt;/record&gt;&lt;/Cite&gt;&lt;/EndNote&gt;</w:instrText>
      </w:r>
      <w:r w:rsidR="00092B65">
        <w:rPr>
          <w:rFonts w:ascii="Arial" w:hAnsi="Arial" w:cs="Arial"/>
        </w:rPr>
        <w:fldChar w:fldCharType="separate"/>
      </w:r>
      <w:r w:rsidR="006B47A7">
        <w:rPr>
          <w:rFonts w:ascii="Arial" w:hAnsi="Arial" w:cs="Arial"/>
          <w:noProof/>
        </w:rPr>
        <w:t>(</w:t>
      </w:r>
      <w:hyperlink w:anchor="_ENREF_14" w:tooltip="Boelen, 2014 #54" w:history="1">
        <w:r w:rsidR="0008395D">
          <w:rPr>
            <w:rFonts w:ascii="Arial" w:hAnsi="Arial" w:cs="Arial"/>
            <w:noProof/>
          </w:rPr>
          <w:t>14</w:t>
        </w:r>
      </w:hyperlink>
      <w:r w:rsidR="006B47A7">
        <w:rPr>
          <w:rFonts w:ascii="Arial" w:hAnsi="Arial" w:cs="Arial"/>
          <w:noProof/>
        </w:rPr>
        <w:t>)</w:t>
      </w:r>
      <w:r w:rsidR="00092B65">
        <w:rPr>
          <w:rFonts w:ascii="Arial" w:hAnsi="Arial" w:cs="Arial"/>
        </w:rPr>
        <w:fldChar w:fldCharType="end"/>
      </w:r>
    </w:p>
    <w:p w14:paraId="6DEDBF01" w14:textId="16AD8AF2" w:rsidR="00CD2FFF" w:rsidRPr="004652F0" w:rsidRDefault="00C70473" w:rsidP="00580EED">
      <w:pPr>
        <w:spacing w:after="120" w:line="360" w:lineRule="auto"/>
        <w:jc w:val="both"/>
        <w:rPr>
          <w:rFonts w:ascii="Arial" w:hAnsi="Arial" w:cs="Arial"/>
        </w:rPr>
      </w:pPr>
      <w:r w:rsidRPr="004652F0">
        <w:rPr>
          <w:rFonts w:ascii="Arial" w:hAnsi="Arial" w:cs="Arial"/>
        </w:rPr>
        <w:t xml:space="preserve">Recently, the </w:t>
      </w:r>
      <w:r w:rsidR="006B47A7">
        <w:rPr>
          <w:rFonts w:ascii="Arial" w:hAnsi="Arial" w:cs="Arial"/>
        </w:rPr>
        <w:t>introduction of</w:t>
      </w:r>
      <w:r w:rsidRPr="004652F0">
        <w:rPr>
          <w:rFonts w:ascii="Arial" w:hAnsi="Arial" w:cs="Arial"/>
        </w:rPr>
        <w:t xml:space="preserve"> direct</w:t>
      </w:r>
      <w:r w:rsidR="0082540E" w:rsidRPr="004652F0">
        <w:rPr>
          <w:rFonts w:ascii="Arial" w:hAnsi="Arial" w:cs="Arial"/>
        </w:rPr>
        <w:t>-acting antiviral (DAA)</w:t>
      </w:r>
      <w:r w:rsidR="00BE68B3" w:rsidRPr="004652F0">
        <w:rPr>
          <w:rFonts w:ascii="Arial" w:hAnsi="Arial" w:cs="Arial"/>
        </w:rPr>
        <w:t xml:space="preserve"> </w:t>
      </w:r>
      <w:r w:rsidR="006B47A7">
        <w:rPr>
          <w:rFonts w:ascii="Arial" w:hAnsi="Arial" w:cs="Arial"/>
        </w:rPr>
        <w:t xml:space="preserve">treatments </w:t>
      </w:r>
      <w:r w:rsidR="003451CA">
        <w:rPr>
          <w:rFonts w:ascii="Arial" w:hAnsi="Arial" w:cs="Arial"/>
        </w:rPr>
        <w:t xml:space="preserve">for chronic HCV </w:t>
      </w:r>
      <w:r w:rsidR="00BE68B3" w:rsidRPr="004652F0">
        <w:rPr>
          <w:rFonts w:ascii="Arial" w:hAnsi="Arial" w:cs="Arial"/>
        </w:rPr>
        <w:t xml:space="preserve">have </w:t>
      </w:r>
      <w:r w:rsidR="006B47A7">
        <w:rPr>
          <w:rFonts w:ascii="Arial" w:hAnsi="Arial" w:cs="Arial"/>
        </w:rPr>
        <w:t>provided</w:t>
      </w:r>
      <w:r w:rsidR="003451CA">
        <w:rPr>
          <w:rFonts w:ascii="Arial" w:hAnsi="Arial" w:cs="Arial"/>
        </w:rPr>
        <w:t xml:space="preserve"> simple, oral,</w:t>
      </w:r>
      <w:r w:rsidR="00BE68B3" w:rsidRPr="004652F0">
        <w:rPr>
          <w:rFonts w:ascii="Arial" w:hAnsi="Arial" w:cs="Arial"/>
        </w:rPr>
        <w:t xml:space="preserve"> </w:t>
      </w:r>
      <w:r w:rsidR="003451CA">
        <w:rPr>
          <w:rFonts w:ascii="Arial" w:hAnsi="Arial" w:cs="Arial"/>
        </w:rPr>
        <w:t>pan-genotypic, short duration (8-12 week) regimens with cure rates above 90%</w:t>
      </w:r>
      <w:r w:rsidR="003451CA" w:rsidRPr="004652F0">
        <w:rPr>
          <w:rFonts w:ascii="Arial" w:hAnsi="Arial" w:cs="Arial"/>
        </w:rPr>
        <w:t xml:space="preserve"> </w:t>
      </w:r>
      <w:r w:rsidR="00486C8B" w:rsidRPr="004652F0">
        <w:rPr>
          <w:rFonts w:ascii="Arial" w:hAnsi="Arial" w:cs="Arial"/>
        </w:rPr>
        <w:fldChar w:fldCharType="begin"/>
      </w:r>
      <w:r w:rsidR="001E1CC9">
        <w:rPr>
          <w:rFonts w:ascii="Arial" w:hAnsi="Arial" w:cs="Arial"/>
        </w:rPr>
        <w:instrText xml:space="preserve"> ADDIN EN.CITE &lt;EndNote&gt;&lt;Cite&gt;&lt;Author&gt;Dore&lt;/Author&gt;&lt;Year&gt;2014&lt;/Year&gt;&lt;RecNum&gt;23&lt;/RecNum&gt;&lt;DisplayText&gt;(15, 16)&lt;/DisplayText&gt;&lt;record&gt;&lt;rec-number&gt;23&lt;/rec-number&gt;&lt;foreign-keys&gt;&lt;key app="EN" db-id="tzdr2w9av5fwwyetpstp2wpipt2raxepxedz" timestamp="1516079771"&gt;23&lt;/key&gt;&lt;/foreign-keys&gt;&lt;ref-type name="Journal Article"&gt;17&lt;/ref-type&gt;&lt;contributors&gt;&lt;authors&gt;&lt;author&gt;Dore, GJ&lt;/author&gt;&lt;author&gt;Ward, J&lt;/author&gt;&lt;author&gt;Thursz, M&lt;/author&gt;&lt;/authors&gt;&lt;/contributors&gt;&lt;titles&gt;&lt;title&gt;Hepatitis C disease burden and strategies to manage the burden (Guest Editors Mark Thursz, Gregory Dore and John Ward)&lt;/title&gt;&lt;secondary-title&gt;Journal of Viral Hepatitis&lt;/secondary-title&gt;&lt;/titles&gt;&lt;periodical&gt;&lt;full-title&gt;Journal of Viral Hepatitis&lt;/full-title&gt;&lt;/periodical&gt;&lt;pages&gt;1-4&lt;/pages&gt;&lt;volume&gt;21&lt;/volume&gt;&lt;number&gt;s1&lt;/number&gt;&lt;dates&gt;&lt;year&gt;2014&lt;/year&gt;&lt;/dates&gt;&lt;isbn&gt;1365-2893&lt;/isbn&gt;&lt;urls&gt;&lt;/urls&gt;&lt;/record&gt;&lt;/Cite&gt;&lt;Cite&gt;&lt;Author&gt;Dore&lt;/Author&gt;&lt;Year&gt;2015&lt;/Year&gt;&lt;RecNum&gt;24&lt;/RecNum&gt;&lt;record&gt;&lt;rec-number&gt;24&lt;/rec-number&gt;&lt;foreign-keys&gt;&lt;key app="EN" db-id="tzdr2w9av5fwwyetpstp2wpipt2raxepxedz" timestamp="1516079810"&gt;24&lt;/key&gt;&lt;/foreign-keys&gt;&lt;ref-type name="Journal Article"&gt;17&lt;/ref-type&gt;&lt;contributors&gt;&lt;authors&gt;&lt;author&gt;Dore, Gregory J&lt;/author&gt;&lt;author&gt;Feld, Jordan J&lt;/author&gt;&lt;/authors&gt;&lt;/contributors&gt;&lt;titles&gt;&lt;title&gt;Hepatitis C virus therapeutic development: in pursuit of “perfectovir”&lt;/title&gt;&lt;secondary-title&gt;Clinical Infectious Diseases&lt;/secondary-title&gt;&lt;/titles&gt;&lt;periodical&gt;&lt;full-title&gt;Clinical Infectious Diseases&lt;/full-title&gt;&lt;/periodical&gt;&lt;pages&gt;1829-1836&lt;/pages&gt;&lt;volume&gt;60&lt;/volume&gt;&lt;number&gt;12&lt;/number&gt;&lt;dates&gt;&lt;year&gt;2015&lt;/year&gt;&lt;/dates&gt;&lt;isbn&gt;1537-6591&lt;/isbn&gt;&lt;urls&gt;&lt;/urls&gt;&lt;/record&gt;&lt;/Cite&gt;&lt;/EndNote&gt;</w:instrText>
      </w:r>
      <w:r w:rsidR="00486C8B" w:rsidRPr="004652F0">
        <w:rPr>
          <w:rFonts w:ascii="Arial" w:hAnsi="Arial" w:cs="Arial"/>
        </w:rPr>
        <w:fldChar w:fldCharType="separate"/>
      </w:r>
      <w:r w:rsidR="00A316EB">
        <w:rPr>
          <w:rFonts w:ascii="Arial" w:hAnsi="Arial" w:cs="Arial"/>
          <w:noProof/>
        </w:rPr>
        <w:t>(</w:t>
      </w:r>
      <w:hyperlink w:anchor="_ENREF_15" w:tooltip="Dore, 2014 #23" w:history="1">
        <w:r w:rsidR="0008395D">
          <w:rPr>
            <w:rFonts w:ascii="Arial" w:hAnsi="Arial" w:cs="Arial"/>
            <w:noProof/>
          </w:rPr>
          <w:t>15</w:t>
        </w:r>
      </w:hyperlink>
      <w:r w:rsidR="00A316EB">
        <w:rPr>
          <w:rFonts w:ascii="Arial" w:hAnsi="Arial" w:cs="Arial"/>
          <w:noProof/>
        </w:rPr>
        <w:t xml:space="preserve">, </w:t>
      </w:r>
      <w:hyperlink w:anchor="_ENREF_16" w:tooltip="Dore, 2015 #24" w:history="1">
        <w:r w:rsidR="0008395D">
          <w:rPr>
            <w:rFonts w:ascii="Arial" w:hAnsi="Arial" w:cs="Arial"/>
            <w:noProof/>
          </w:rPr>
          <w:t>16</w:t>
        </w:r>
      </w:hyperlink>
      <w:r w:rsidR="00A316EB">
        <w:rPr>
          <w:rFonts w:ascii="Arial" w:hAnsi="Arial" w:cs="Arial"/>
          <w:noProof/>
        </w:rPr>
        <w:t>)</w:t>
      </w:r>
      <w:r w:rsidR="00486C8B" w:rsidRPr="004652F0">
        <w:rPr>
          <w:rFonts w:ascii="Arial" w:hAnsi="Arial" w:cs="Arial"/>
        </w:rPr>
        <w:fldChar w:fldCharType="end"/>
      </w:r>
      <w:r w:rsidR="00BE68B3" w:rsidRPr="004652F0">
        <w:rPr>
          <w:rFonts w:ascii="Arial" w:hAnsi="Arial" w:cs="Arial"/>
        </w:rPr>
        <w:t xml:space="preserve">. </w:t>
      </w:r>
      <w:r w:rsidR="00A316EB">
        <w:rPr>
          <w:rFonts w:ascii="Arial" w:hAnsi="Arial" w:cs="Arial"/>
        </w:rPr>
        <w:t>With</w:t>
      </w:r>
      <w:r w:rsidR="005F5F03" w:rsidRPr="005F5F03">
        <w:rPr>
          <w:rFonts w:ascii="Arial" w:hAnsi="Arial" w:cs="Arial"/>
        </w:rPr>
        <w:t xml:space="preserve"> un</w:t>
      </w:r>
      <w:r w:rsidR="00A316EB">
        <w:rPr>
          <w:rFonts w:ascii="Arial" w:hAnsi="Arial" w:cs="Arial"/>
        </w:rPr>
        <w:t xml:space="preserve">iversal subsidised access both to testing </w:t>
      </w:r>
      <w:r w:rsidR="005F5F03" w:rsidRPr="005F5F03">
        <w:rPr>
          <w:rFonts w:ascii="Arial" w:hAnsi="Arial" w:cs="Arial"/>
        </w:rPr>
        <w:t xml:space="preserve">for HCV antibodies and RNA, </w:t>
      </w:r>
      <w:r w:rsidR="00A316EB">
        <w:rPr>
          <w:rFonts w:ascii="Arial" w:hAnsi="Arial" w:cs="Arial"/>
        </w:rPr>
        <w:t>and</w:t>
      </w:r>
      <w:r w:rsidR="005F5F03" w:rsidRPr="005F5F03">
        <w:rPr>
          <w:rFonts w:ascii="Arial" w:hAnsi="Arial" w:cs="Arial"/>
        </w:rPr>
        <w:t xml:space="preserve"> to DAA treatments</w:t>
      </w:r>
      <w:r w:rsidR="00A316EB">
        <w:rPr>
          <w:rFonts w:ascii="Arial" w:hAnsi="Arial" w:cs="Arial"/>
        </w:rPr>
        <w:t>,</w:t>
      </w:r>
      <w:r w:rsidR="00A316EB" w:rsidRPr="00A316EB">
        <w:rPr>
          <w:rFonts w:ascii="Arial" w:hAnsi="Arial" w:cs="Arial"/>
        </w:rPr>
        <w:t xml:space="preserve"> </w:t>
      </w:r>
      <w:r w:rsidR="00A316EB">
        <w:rPr>
          <w:rFonts w:ascii="Arial" w:hAnsi="Arial" w:cs="Arial"/>
        </w:rPr>
        <w:t xml:space="preserve">Australia </w:t>
      </w:r>
      <w:r w:rsidR="00E07C23">
        <w:rPr>
          <w:rFonts w:ascii="Arial" w:hAnsi="Arial" w:cs="Arial"/>
        </w:rPr>
        <w:t xml:space="preserve">is </w:t>
      </w:r>
      <w:r w:rsidR="003451CA">
        <w:rPr>
          <w:rFonts w:ascii="Arial" w:hAnsi="Arial" w:cs="Arial"/>
        </w:rPr>
        <w:t>making good progress</w:t>
      </w:r>
      <w:r w:rsidR="00A316EB">
        <w:rPr>
          <w:rFonts w:ascii="Arial" w:hAnsi="Arial" w:cs="Arial"/>
        </w:rPr>
        <w:t xml:space="preserve"> </w:t>
      </w:r>
      <w:r w:rsidR="00A316EB" w:rsidRPr="005F5F03">
        <w:rPr>
          <w:rFonts w:ascii="Arial" w:hAnsi="Arial" w:cs="Arial"/>
        </w:rPr>
        <w:t>to</w:t>
      </w:r>
      <w:r w:rsidR="003451CA">
        <w:rPr>
          <w:rFonts w:ascii="Arial" w:hAnsi="Arial" w:cs="Arial"/>
        </w:rPr>
        <w:t>wards</w:t>
      </w:r>
      <w:r w:rsidR="00A316EB" w:rsidRPr="005F5F03">
        <w:rPr>
          <w:rFonts w:ascii="Arial" w:hAnsi="Arial" w:cs="Arial"/>
        </w:rPr>
        <w:t xml:space="preserve"> meet</w:t>
      </w:r>
      <w:r w:rsidR="003451CA">
        <w:rPr>
          <w:rFonts w:ascii="Arial" w:hAnsi="Arial" w:cs="Arial"/>
        </w:rPr>
        <w:t xml:space="preserve">ing </w:t>
      </w:r>
      <w:r w:rsidR="00A316EB" w:rsidRPr="005F5F03">
        <w:rPr>
          <w:rFonts w:ascii="Arial" w:hAnsi="Arial" w:cs="Arial"/>
        </w:rPr>
        <w:t xml:space="preserve">the World Health Organisation goal to eliminate </w:t>
      </w:r>
      <w:r w:rsidR="00A316EB">
        <w:rPr>
          <w:rFonts w:ascii="Arial" w:hAnsi="Arial" w:cs="Arial"/>
        </w:rPr>
        <w:t>HCV</w:t>
      </w:r>
      <w:r w:rsidR="00A316EB" w:rsidRPr="005F5F03">
        <w:rPr>
          <w:rFonts w:ascii="Arial" w:hAnsi="Arial" w:cs="Arial"/>
        </w:rPr>
        <w:t xml:space="preserve"> as a public health threat by 2030 </w:t>
      </w:r>
      <w:r w:rsidR="00A316EB" w:rsidRPr="005F5F03">
        <w:rPr>
          <w:rFonts w:ascii="Arial" w:hAnsi="Arial" w:cs="Arial"/>
        </w:rPr>
        <w:fldChar w:fldCharType="begin"/>
      </w:r>
      <w:r w:rsidR="001E1CC9">
        <w:rPr>
          <w:rFonts w:ascii="Arial" w:hAnsi="Arial" w:cs="Arial"/>
        </w:rPr>
        <w:instrText xml:space="preserve"> ADDIN EN.CITE &lt;EndNote&gt;&lt;Cite&gt;&lt;RecNum&gt;2&lt;/RecNum&gt;&lt;DisplayText&gt;(17)&lt;/DisplayText&gt;&lt;record&gt;&lt;rec-number&gt;2&lt;/rec-number&gt;&lt;foreign-keys&gt;&lt;key app="EN" db-id="tzdr2w9av5fwwyetpstp2wpipt2raxepxedz" timestamp="1516073742"&gt;2&lt;/key&gt;&lt;/foreign-keys&gt;&lt;ref-type name="Journal Article"&gt;17&lt;/ref-type&gt;&lt;contributors&gt;&lt;authors&gt;&lt;author&gt;Armstrong, Gregory L&lt;/author&gt;&lt;author&gt;Wasley, Annemarie&lt;/author&gt;&lt;author&gt;Simard, Edgar P&lt;/author&gt;&lt;author&gt;McQuillan, Geraldine M&lt;/author&gt;&lt;author&gt;Kuhnert, Wendi L&lt;/author&gt;&lt;author&gt;Alter, Miriam J&lt;/author&gt;&lt;/authors&gt;&lt;/contributors&gt;&lt;titles&gt;&lt;title&gt;The prevalence of hepatitis C virus infection in the United States, 1999 through 2002&lt;/title&gt;&lt;secondary-title&gt;Annals of internal medicine&lt;/secondary-title&gt;&lt;/titles&gt;&lt;periodical&gt;&lt;full-title&gt;Annals of internal medicine&lt;/full-title&gt;&lt;/periodical&gt;&lt;pages&gt;705-714&lt;/pages&gt;&lt;volume&gt;144&lt;/volume&gt;&lt;number&gt;10&lt;/number&gt;&lt;dates&gt;&lt;year&gt;2006&lt;/year&gt;&lt;/dates&gt;&lt;isbn&gt;0003-4819&lt;/isbn&gt;&lt;urls&gt;&lt;/urls&gt;&lt;/record&gt;&lt;/Cite&gt;&lt;/EndNote&gt;</w:instrText>
      </w:r>
      <w:r w:rsidR="00A316EB" w:rsidRPr="005F5F03">
        <w:rPr>
          <w:rFonts w:ascii="Arial" w:hAnsi="Arial" w:cs="Arial"/>
        </w:rPr>
        <w:fldChar w:fldCharType="separate"/>
      </w:r>
      <w:r w:rsidR="00A316EB">
        <w:rPr>
          <w:rFonts w:ascii="Arial" w:hAnsi="Arial" w:cs="Arial"/>
          <w:noProof/>
        </w:rPr>
        <w:t>(</w:t>
      </w:r>
      <w:hyperlink w:anchor="_ENREF_17" w:tooltip="Armstrong, 2006 #2" w:history="1">
        <w:r w:rsidR="0008395D">
          <w:rPr>
            <w:rFonts w:ascii="Arial" w:hAnsi="Arial" w:cs="Arial"/>
            <w:noProof/>
          </w:rPr>
          <w:t>17</w:t>
        </w:r>
      </w:hyperlink>
      <w:r w:rsidR="00A316EB">
        <w:rPr>
          <w:rFonts w:ascii="Arial" w:hAnsi="Arial" w:cs="Arial"/>
          <w:noProof/>
        </w:rPr>
        <w:t>)</w:t>
      </w:r>
      <w:r w:rsidR="00A316EB" w:rsidRPr="005F5F03">
        <w:rPr>
          <w:rFonts w:ascii="Arial" w:hAnsi="Arial" w:cs="Arial"/>
        </w:rPr>
        <w:fldChar w:fldCharType="end"/>
      </w:r>
      <w:r w:rsidR="00A316EB" w:rsidRPr="005F5F03">
        <w:rPr>
          <w:rFonts w:ascii="Arial" w:hAnsi="Arial" w:cs="Arial"/>
        </w:rPr>
        <w:t xml:space="preserve">, including key targets of an 80% decline in </w:t>
      </w:r>
      <w:r w:rsidR="00A316EB">
        <w:rPr>
          <w:rFonts w:ascii="Arial" w:hAnsi="Arial" w:cs="Arial"/>
        </w:rPr>
        <w:t>incident</w:t>
      </w:r>
      <w:r w:rsidR="00A316EB" w:rsidRPr="005F5F03">
        <w:rPr>
          <w:rFonts w:ascii="Arial" w:hAnsi="Arial" w:cs="Arial"/>
        </w:rPr>
        <w:t xml:space="preserve"> infections, treatment provision for 80% of those infected</w:t>
      </w:r>
      <w:r w:rsidR="00A316EB">
        <w:rPr>
          <w:rFonts w:ascii="Arial" w:hAnsi="Arial" w:cs="Arial"/>
        </w:rPr>
        <w:t xml:space="preserve">, and </w:t>
      </w:r>
      <w:r w:rsidR="00A316EB" w:rsidRPr="005F5F03">
        <w:rPr>
          <w:rFonts w:ascii="Arial" w:hAnsi="Arial" w:cs="Arial"/>
        </w:rPr>
        <w:t xml:space="preserve">a reduction in </w:t>
      </w:r>
      <w:r w:rsidR="00A316EB">
        <w:rPr>
          <w:rFonts w:ascii="Arial" w:hAnsi="Arial" w:cs="Arial"/>
        </w:rPr>
        <w:t>HCV-</w:t>
      </w:r>
      <w:r w:rsidR="00A316EB" w:rsidRPr="005F5F03">
        <w:rPr>
          <w:rFonts w:ascii="Arial" w:hAnsi="Arial" w:cs="Arial"/>
        </w:rPr>
        <w:t>related mortality by 65</w:t>
      </w:r>
      <w:r w:rsidR="00A316EB">
        <w:rPr>
          <w:rFonts w:ascii="Arial" w:hAnsi="Arial" w:cs="Arial"/>
        </w:rPr>
        <w:t>%</w:t>
      </w:r>
      <w:r w:rsidR="00A316EB" w:rsidRPr="005F5F03">
        <w:rPr>
          <w:rFonts w:ascii="Arial" w:hAnsi="Arial" w:cs="Arial"/>
        </w:rPr>
        <w:t xml:space="preserve"> </w:t>
      </w:r>
      <w:r w:rsidR="005F5F03" w:rsidRPr="005F5F03">
        <w:rPr>
          <w:rFonts w:ascii="Arial" w:hAnsi="Arial" w:cs="Arial"/>
        </w:rPr>
        <w:fldChar w:fldCharType="begin">
          <w:fldData xml:space="preserve">PEVuZE5vdGU+PENpdGU+PEF1dGhvcj5MYXJuZXk8L0F1dGhvcj48WWVhcj4yMDE3PC9ZZWFyPjxS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</w:fldData>
        </w:fldChar>
      </w:r>
      <w:r w:rsidR="00A316EB">
        <w:rPr>
          <w:rFonts w:ascii="Arial" w:hAnsi="Arial" w:cs="Arial"/>
        </w:rPr>
        <w:instrText xml:space="preserve"> ADDIN EN.CITE </w:instrText>
      </w:r>
      <w:r w:rsidR="00A316EB">
        <w:rPr>
          <w:rFonts w:ascii="Arial" w:hAnsi="Arial" w:cs="Arial"/>
        </w:rPr>
        <w:fldChar w:fldCharType="begin">
          <w:fldData xml:space="preserve">PEVuZE5vdGU+PENpdGU+PEF1dGhvcj5MYXJuZXk8L0F1dGhvcj48WWVhcj4yMDE3PC9ZZWFyPjxS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</w:fldData>
        </w:fldChar>
      </w:r>
      <w:r w:rsidR="00A316EB">
        <w:rPr>
          <w:rFonts w:ascii="Arial" w:hAnsi="Arial" w:cs="Arial"/>
        </w:rPr>
        <w:instrText xml:space="preserve"> ADDIN EN.CITE.DATA </w:instrText>
      </w:r>
      <w:r w:rsidR="00A316EB">
        <w:rPr>
          <w:rFonts w:ascii="Arial" w:hAnsi="Arial" w:cs="Arial"/>
        </w:rPr>
      </w:r>
      <w:r w:rsidR="00A316EB">
        <w:rPr>
          <w:rFonts w:ascii="Arial" w:hAnsi="Arial" w:cs="Arial"/>
        </w:rPr>
        <w:fldChar w:fldCharType="end"/>
      </w:r>
      <w:r w:rsidR="005F5F03" w:rsidRPr="005F5F03">
        <w:rPr>
          <w:rFonts w:ascii="Arial" w:hAnsi="Arial" w:cs="Arial"/>
        </w:rPr>
      </w:r>
      <w:r w:rsidR="005F5F03" w:rsidRPr="005F5F03">
        <w:rPr>
          <w:rFonts w:ascii="Arial" w:hAnsi="Arial" w:cs="Arial"/>
        </w:rPr>
        <w:fldChar w:fldCharType="separate"/>
      </w:r>
      <w:r w:rsidR="00A316EB">
        <w:rPr>
          <w:rFonts w:ascii="Arial" w:hAnsi="Arial" w:cs="Arial"/>
          <w:noProof/>
        </w:rPr>
        <w:t>(</w:t>
      </w:r>
      <w:hyperlink w:anchor="_ENREF_18" w:tooltip="Larney, 2017 #13" w:history="1">
        <w:r w:rsidR="0008395D">
          <w:rPr>
            <w:rFonts w:ascii="Arial" w:hAnsi="Arial" w:cs="Arial"/>
            <w:noProof/>
          </w:rPr>
          <w:t>18</w:t>
        </w:r>
      </w:hyperlink>
      <w:r w:rsidR="00A316EB">
        <w:rPr>
          <w:rFonts w:ascii="Arial" w:hAnsi="Arial" w:cs="Arial"/>
          <w:noProof/>
        </w:rPr>
        <w:t>)</w:t>
      </w:r>
      <w:r w:rsidR="005F5F03" w:rsidRPr="005F5F03">
        <w:rPr>
          <w:rFonts w:ascii="Arial" w:hAnsi="Arial" w:cs="Arial"/>
        </w:rPr>
        <w:fldChar w:fldCharType="end"/>
      </w:r>
      <w:r w:rsidR="005F5F03" w:rsidRPr="005F5F03">
        <w:rPr>
          <w:rFonts w:ascii="Arial" w:hAnsi="Arial" w:cs="Arial"/>
        </w:rPr>
        <w:t xml:space="preserve">. </w:t>
      </w:r>
      <w:r w:rsidR="00A316EB">
        <w:rPr>
          <w:rFonts w:ascii="Arial" w:hAnsi="Arial" w:cs="Arial"/>
        </w:rPr>
        <w:t xml:space="preserve">Importantly, </w:t>
      </w:r>
      <w:r w:rsidR="00FA38E5">
        <w:rPr>
          <w:rFonts w:ascii="Arial" w:hAnsi="Arial" w:cs="Arial"/>
        </w:rPr>
        <w:t xml:space="preserve">in Australia </w:t>
      </w:r>
      <w:r w:rsidR="005F5F03" w:rsidRPr="005F5F03">
        <w:rPr>
          <w:rFonts w:ascii="Arial" w:hAnsi="Arial" w:cs="Arial"/>
        </w:rPr>
        <w:t>there are no restrictions on who can access treatment</w:t>
      </w:r>
      <w:r w:rsidR="00A316EB">
        <w:rPr>
          <w:rFonts w:ascii="Arial" w:hAnsi="Arial" w:cs="Arial"/>
        </w:rPr>
        <w:t xml:space="preserve"> with</w:t>
      </w:r>
      <w:r w:rsidR="005F5F03" w:rsidRPr="005F5F03">
        <w:rPr>
          <w:rFonts w:ascii="Arial" w:hAnsi="Arial" w:cs="Arial"/>
        </w:rPr>
        <w:t xml:space="preserve"> </w:t>
      </w:r>
      <w:r w:rsidR="00A316EB" w:rsidRPr="005F5F03">
        <w:rPr>
          <w:rFonts w:ascii="Arial" w:hAnsi="Arial" w:cs="Arial"/>
        </w:rPr>
        <w:t xml:space="preserve">specific provision </w:t>
      </w:r>
      <w:r w:rsidR="00A316EB">
        <w:rPr>
          <w:rFonts w:ascii="Arial" w:hAnsi="Arial" w:cs="Arial"/>
        </w:rPr>
        <w:t xml:space="preserve">made </w:t>
      </w:r>
      <w:r w:rsidR="00A316EB" w:rsidRPr="005F5F03">
        <w:rPr>
          <w:rFonts w:ascii="Arial" w:hAnsi="Arial" w:cs="Arial"/>
        </w:rPr>
        <w:t>for prisoners</w:t>
      </w:r>
      <w:r w:rsidR="00A316EB">
        <w:rPr>
          <w:rFonts w:ascii="Arial" w:hAnsi="Arial" w:cs="Arial"/>
        </w:rPr>
        <w:t>,</w:t>
      </w:r>
      <w:r w:rsidR="00A316EB" w:rsidRPr="005F5F03">
        <w:rPr>
          <w:rFonts w:ascii="Arial" w:hAnsi="Arial" w:cs="Arial"/>
        </w:rPr>
        <w:t xml:space="preserve"> </w:t>
      </w:r>
      <w:r w:rsidR="005F5F03" w:rsidRPr="005F5F03">
        <w:rPr>
          <w:rFonts w:ascii="Arial" w:hAnsi="Arial" w:cs="Arial"/>
        </w:rPr>
        <w:t xml:space="preserve">regardless of how </w:t>
      </w:r>
      <w:r w:rsidR="005F5F03" w:rsidRPr="005F5F03">
        <w:rPr>
          <w:rFonts w:ascii="Arial" w:hAnsi="Arial" w:cs="Arial"/>
        </w:rPr>
        <w:lastRenderedPageBreak/>
        <w:t xml:space="preserve">they acquired their infection or disease stage </w:t>
      </w:r>
      <w:r w:rsidR="00A32C07">
        <w:rPr>
          <w:rFonts w:ascii="Arial" w:hAnsi="Arial" w:cs="Arial"/>
        </w:rPr>
        <w:fldChar w:fldCharType="begin"/>
      </w:r>
      <w:r w:rsidR="001E1CC9">
        <w:rPr>
          <w:rFonts w:ascii="Arial" w:hAnsi="Arial" w:cs="Arial"/>
        </w:rPr>
        <w:instrText xml:space="preserve"> ADDIN EN.CITE &lt;EndNote&gt;&lt;Cite&gt;&lt;Author&gt;Dore&lt;/Author&gt;&lt;Year&gt;2018&lt;/Year&gt;&lt;RecNum&gt;75&lt;/RecNum&gt;&lt;DisplayText&gt;(19)&lt;/DisplayText&gt;&lt;record&gt;&lt;rec-number&gt;75&lt;/rec-number&gt;&lt;foreign-keys&gt;&lt;key app="EN" db-id="tzdr2w9av5fwwyetpstp2wpipt2raxepxedz" timestamp="1527212789"&gt;75&lt;/key&gt;&lt;/foreign-keys&gt;&lt;ref-type name="Journal Article"&gt;17&lt;/ref-type&gt;&lt;contributors&gt;&lt;authors&gt;&lt;author&gt;Dore, Gregory J&lt;/author&gt;&lt;author&gt;Hajarizadeh, Behzad&lt;/author&gt;&lt;/authors&gt;&lt;/contributors&gt;&lt;titles&gt;&lt;title&gt;Elimination of Hepatitis C Virus in Australia: Laying the Foundation&lt;/title&gt;&lt;secondary-title&gt;Infectious Disease Clinics of North America&lt;/secondary-title&gt;&lt;/titles&gt;&lt;periodical&gt;&lt;full-title&gt;Infectious Disease Clinics of North America&lt;/full-title&gt;&lt;/periodical&gt;&lt;pages&gt;269-279&lt;/pages&gt;&lt;volume&gt;32&lt;/volume&gt;&lt;number&gt;2&lt;/number&gt;&lt;dates&gt;&lt;year&gt;2018&lt;/year&gt;&lt;/dates&gt;&lt;isbn&gt;0891-5520&lt;/isbn&gt;&lt;urls&gt;&lt;/urls&gt;&lt;/record&gt;&lt;/Cite&gt;&lt;/EndNote&gt;</w:instrText>
      </w:r>
      <w:r w:rsidR="00A32C07">
        <w:rPr>
          <w:rFonts w:ascii="Arial" w:hAnsi="Arial" w:cs="Arial"/>
        </w:rPr>
        <w:fldChar w:fldCharType="separate"/>
      </w:r>
      <w:r w:rsidR="00A316EB">
        <w:rPr>
          <w:rFonts w:ascii="Arial" w:hAnsi="Arial" w:cs="Arial"/>
          <w:noProof/>
        </w:rPr>
        <w:t>(</w:t>
      </w:r>
      <w:hyperlink w:anchor="_ENREF_19" w:tooltip="Dore, 2018 #75" w:history="1">
        <w:r w:rsidR="0008395D">
          <w:rPr>
            <w:rFonts w:ascii="Arial" w:hAnsi="Arial" w:cs="Arial"/>
            <w:noProof/>
          </w:rPr>
          <w:t>19</w:t>
        </w:r>
      </w:hyperlink>
      <w:r w:rsidR="00A316EB">
        <w:rPr>
          <w:rFonts w:ascii="Arial" w:hAnsi="Arial" w:cs="Arial"/>
          <w:noProof/>
        </w:rPr>
        <w:t>)</w:t>
      </w:r>
      <w:r w:rsidR="00A32C07">
        <w:rPr>
          <w:rFonts w:ascii="Arial" w:hAnsi="Arial" w:cs="Arial"/>
        </w:rPr>
        <w:fldChar w:fldCharType="end"/>
      </w:r>
      <w:r w:rsidR="00A32C07">
        <w:rPr>
          <w:rFonts w:ascii="Arial" w:hAnsi="Arial" w:cs="Arial"/>
        </w:rPr>
        <w:t xml:space="preserve">. </w:t>
      </w:r>
      <w:r w:rsidR="00A316EB">
        <w:rPr>
          <w:rFonts w:ascii="Arial" w:hAnsi="Arial" w:cs="Arial"/>
        </w:rPr>
        <w:t xml:space="preserve">With recognition that treatment scale up in the prison sector is a key element </w:t>
      </w:r>
      <w:r w:rsidR="005C0B07">
        <w:rPr>
          <w:rFonts w:ascii="Arial" w:hAnsi="Arial" w:cs="Arial"/>
        </w:rPr>
        <w:t>of national elimination, and building on established nurse-led, telemedicine supported models of care, in the first 12 months of DAA access</w:t>
      </w:r>
      <w:r w:rsidR="00FA38E5">
        <w:rPr>
          <w:rFonts w:ascii="Arial" w:hAnsi="Arial" w:cs="Arial"/>
        </w:rPr>
        <w:t>,</w:t>
      </w:r>
      <w:r w:rsidR="005C0B07">
        <w:rPr>
          <w:rFonts w:ascii="Arial" w:hAnsi="Arial" w:cs="Arial"/>
        </w:rPr>
        <w:t xml:space="preserve"> pri</w:t>
      </w:r>
      <w:r w:rsidR="00D15393">
        <w:rPr>
          <w:rFonts w:ascii="Arial" w:hAnsi="Arial" w:cs="Arial"/>
        </w:rPr>
        <w:t>so</w:t>
      </w:r>
      <w:r w:rsidR="005C0B07">
        <w:rPr>
          <w:rFonts w:ascii="Arial" w:hAnsi="Arial" w:cs="Arial"/>
        </w:rPr>
        <w:t xml:space="preserve">ners accounted for approximately 6% of the 32,550 individuals treated in Australia </w:t>
      </w:r>
      <w:r w:rsidR="005C0B07">
        <w:rPr>
          <w:rFonts w:ascii="Arial" w:hAnsi="Arial" w:cs="Arial"/>
        </w:rPr>
        <w:fldChar w:fldCharType="begin"/>
      </w:r>
      <w:r w:rsidR="001E1CC9">
        <w:rPr>
          <w:rFonts w:ascii="Arial" w:hAnsi="Arial" w:cs="Arial"/>
        </w:rPr>
        <w:instrText xml:space="preserve"> ADDIN EN.CITE &lt;EndNote&gt;&lt;Cite&gt;&lt;Author&gt;Papaluca T&lt;/Author&gt;&lt;Year&gt;2018&lt;/Year&gt;&lt;RecNum&gt;57&lt;/RecNum&gt;&lt;DisplayText&gt;(20, 21)&lt;/DisplayText&gt;&lt;record&gt;&lt;rec-number&gt;57&lt;/rec-number&gt;&lt;foreign-keys&gt;&lt;key app="EN" db-id="5tffwx5wfdd52bepwfvxa5vr9v2fvvfw20xr" timestamp="1529727486"&gt;57&lt;/key&gt;&lt;/foreign-keys&gt;&lt;ref-type name="Journal Article"&gt;17&lt;/ref-type&gt;&lt;contributors&gt;&lt;authors&gt;&lt;author&gt;Papaluca T, Hellard M, Thompson A, Lloyd AR&lt;/author&gt;&lt;/authors&gt;&lt;/contributors&gt;&lt;titles&gt;&lt;title&gt;Scale-up of hepatitis C treatment in the prisons is key to national elimination&lt;/title&gt;&lt;secondary-title&gt;Medical jJournal of Australia (submitted for publication)&lt;/secondary-title&gt;&lt;/titles&gt;&lt;periodical&gt;&lt;full-title&gt;Medical jJournal of Australia (submitted for publication)&lt;/full-title&gt;&lt;/periodical&gt;&lt;dates&gt;&lt;year&gt;2018&lt;/year&gt;&lt;/dates&gt;&lt;urls&gt;&lt;/urls&gt;&lt;/record&gt;&lt;/Cite&gt;&lt;Cite&gt;&lt;Author&gt;Lloyd&lt;/Author&gt;&lt;Year&gt;2013&lt;/Year&gt;&lt;RecNum&gt;77&lt;/RecNum&gt;&lt;record&gt;&lt;rec-number&gt;77&lt;/rec-number&gt;&lt;foreign-keys&gt;&lt;key app="EN" db-id="tzdr2w9av5fwwyetpstp2wpipt2raxepxedz" timestamp="1527212924"&gt;77&lt;/key&gt;&lt;/foreign-keys&gt;&lt;ref-type name="Journal Article"&gt;17&lt;/ref-type&gt;&lt;contributors&gt;&lt;authors&gt;&lt;author&gt;Lloyd, Andrew R&lt;/author&gt;&lt;author&gt;Clegg, Jac&lt;/author&gt;&lt;author&gt;Lange, Jens&lt;/author&gt;&lt;author&gt;Stevenson, Aleta&lt;/author&gt;&lt;author&gt;Post, Jeffrey J&lt;/author&gt;&lt;author&gt;Lloyd, David&lt;/author&gt;&lt;author&gt;Rudge, Giulia&lt;/author&gt;&lt;author&gt;Boonwaat, Leng&lt;/author&gt;&lt;author&gt;Forrest, Gary&lt;/author&gt;&lt;author&gt;Douglas, Jenny&lt;/author&gt;&lt;/authors&gt;&lt;/contributors&gt;&lt;titles&gt;&lt;title&gt;Safety and effectiveness of a nurse-led outreach program for assessment and treatment of chronic hepatitis C in the custodial setting&lt;/title&gt;&lt;secondary-title&gt;Clinical Infectious Diseases&lt;/secondary-title&gt;&lt;/titles&gt;&lt;periodical&gt;&lt;full-title&gt;Clinical Infectious Diseases&lt;/full-title&gt;&lt;/periodical&gt;&lt;pages&gt;1078-1084&lt;/pages&gt;&lt;volume&gt;56&lt;/volume&gt;&lt;number&gt;8&lt;/number&gt;&lt;dates&gt;&lt;year&gt;2013&lt;/year&gt;&lt;/dates&gt;&lt;isbn&gt;1537-6591&lt;/isbn&gt;&lt;urls&gt;&lt;/urls&gt;&lt;/record&gt;&lt;/Cite&gt;&lt;/EndNote&gt;</w:instrText>
      </w:r>
      <w:r w:rsidR="005C0B07">
        <w:rPr>
          <w:rFonts w:ascii="Arial" w:hAnsi="Arial" w:cs="Arial"/>
        </w:rPr>
        <w:fldChar w:fldCharType="separate"/>
      </w:r>
      <w:r w:rsidR="00D15393">
        <w:rPr>
          <w:rFonts w:ascii="Arial" w:hAnsi="Arial" w:cs="Arial"/>
          <w:noProof/>
        </w:rPr>
        <w:t>(</w:t>
      </w:r>
      <w:hyperlink w:anchor="_ENREF_20" w:tooltip="Papaluca T, 2018 #57" w:history="1">
        <w:r w:rsidR="0008395D">
          <w:rPr>
            <w:rFonts w:ascii="Arial" w:hAnsi="Arial" w:cs="Arial"/>
            <w:noProof/>
          </w:rPr>
          <w:t>20</w:t>
        </w:r>
      </w:hyperlink>
      <w:r w:rsidR="00D15393">
        <w:rPr>
          <w:rFonts w:ascii="Arial" w:hAnsi="Arial" w:cs="Arial"/>
          <w:noProof/>
        </w:rPr>
        <w:t xml:space="preserve">, </w:t>
      </w:r>
      <w:hyperlink w:anchor="_ENREF_21" w:tooltip="Lloyd, 2013 #77" w:history="1">
        <w:r w:rsidR="0008395D">
          <w:rPr>
            <w:rFonts w:ascii="Arial" w:hAnsi="Arial" w:cs="Arial"/>
            <w:noProof/>
          </w:rPr>
          <w:t>21</w:t>
        </w:r>
      </w:hyperlink>
      <w:r w:rsidR="00D15393">
        <w:rPr>
          <w:rFonts w:ascii="Arial" w:hAnsi="Arial" w:cs="Arial"/>
          <w:noProof/>
        </w:rPr>
        <w:t>)</w:t>
      </w:r>
      <w:r w:rsidR="005C0B07">
        <w:rPr>
          <w:rFonts w:ascii="Arial" w:hAnsi="Arial" w:cs="Arial"/>
        </w:rPr>
        <w:fldChar w:fldCharType="end"/>
      </w:r>
      <w:r w:rsidR="00A32C07">
        <w:rPr>
          <w:rFonts w:ascii="Arial" w:hAnsi="Arial" w:cs="Arial"/>
        </w:rPr>
        <w:t>.</w:t>
      </w:r>
      <w:r w:rsidR="0015436B">
        <w:rPr>
          <w:rFonts w:ascii="Arial" w:hAnsi="Arial" w:cs="Arial"/>
        </w:rPr>
        <w:t xml:space="preserve"> </w:t>
      </w:r>
      <w:r w:rsidR="005C0B07">
        <w:rPr>
          <w:rFonts w:ascii="Arial" w:hAnsi="Arial" w:cs="Arial"/>
        </w:rPr>
        <w:t>In addition, the feasibility and effectiveness of</w:t>
      </w:r>
      <w:r w:rsidR="0082540E" w:rsidRPr="004652F0">
        <w:rPr>
          <w:rFonts w:ascii="Arial" w:hAnsi="Arial" w:cs="Arial"/>
        </w:rPr>
        <w:t xml:space="preserve"> DAA treatment as a prevention strategy in the </w:t>
      </w:r>
      <w:r w:rsidR="0015436B">
        <w:rPr>
          <w:rFonts w:ascii="Arial" w:hAnsi="Arial" w:cs="Arial"/>
        </w:rPr>
        <w:t xml:space="preserve">Australian </w:t>
      </w:r>
      <w:r w:rsidR="0082540E" w:rsidRPr="004652F0">
        <w:rPr>
          <w:rFonts w:ascii="Arial" w:hAnsi="Arial" w:cs="Arial"/>
        </w:rPr>
        <w:t xml:space="preserve">prison setting </w:t>
      </w:r>
      <w:r w:rsidR="005C0B07">
        <w:rPr>
          <w:rFonts w:ascii="Arial" w:hAnsi="Arial" w:cs="Arial"/>
        </w:rPr>
        <w:t xml:space="preserve">is being explored </w:t>
      </w:r>
      <w:r w:rsidR="00486C8B" w:rsidRPr="004652F0">
        <w:rPr>
          <w:rFonts w:ascii="Arial" w:hAnsi="Arial" w:cs="Arial"/>
        </w:rPr>
        <w:fldChar w:fldCharType="begin"/>
      </w:r>
      <w:r w:rsidR="001E1CC9">
        <w:rPr>
          <w:rFonts w:ascii="Arial" w:hAnsi="Arial" w:cs="Arial"/>
        </w:rPr>
        <w:instrText xml:space="preserve"> ADDIN EN.CITE &lt;EndNote&gt;&lt;Cite&gt;&lt;Author&gt;Simon&lt;/Author&gt;&lt;Year&gt;2015&lt;/Year&gt;&lt;RecNum&gt;25&lt;/RecNum&gt;&lt;DisplayText&gt;(22)&lt;/DisplayText&gt;&lt;record&gt;&lt;rec-number&gt;25&lt;/rec-number&gt;&lt;foreign-keys&gt;&lt;key app="EN" db-id="tzdr2w9av5fwwyetpstp2wpipt2raxepxedz" timestamp="1516079910"&gt;25&lt;/key&gt;&lt;/foreign-keys&gt;&lt;ref-type name="Journal Article"&gt;17&lt;/ref-type&gt;&lt;contributors&gt;&lt;authors&gt;&lt;author&gt;Simon, Rachel E&lt;/author&gt;&lt;author&gt;Pearson, Steven D&lt;/author&gt;&lt;author&gt;Hur, Chin&lt;/author&gt;&lt;author&gt;Chung, Raymond T&lt;/author&gt;&lt;/authors&gt;&lt;/contributors&gt;&lt;titles&gt;&lt;title&gt;Tackling the hepatitis C cost problem: a test case for tomorrow&amp;apos;s cures&lt;/title&gt;&lt;secondary-title&gt;Hepatology&lt;/secondary-title&gt;&lt;/titles&gt;&lt;periodical&gt;&lt;full-title&gt;Hepatology&lt;/full-title&gt;&lt;/periodical&gt;&lt;pages&gt;1334-1336&lt;/pages&gt;&lt;volume&gt;62&lt;/volume&gt;&lt;number&gt;5&lt;/number&gt;&lt;dates&gt;&lt;year&gt;2015&lt;/year&gt;&lt;/dates&gt;&lt;isbn&gt;1527-3350&lt;/isbn&gt;&lt;urls&gt;&lt;/urls&gt;&lt;/record&gt;&lt;/Cite&gt;&lt;/EndNote&gt;</w:instrText>
      </w:r>
      <w:r w:rsidR="00486C8B" w:rsidRPr="004652F0">
        <w:rPr>
          <w:rFonts w:ascii="Arial" w:hAnsi="Arial" w:cs="Arial"/>
        </w:rPr>
        <w:fldChar w:fldCharType="separate"/>
      </w:r>
      <w:r w:rsidR="00D15393">
        <w:rPr>
          <w:rFonts w:ascii="Arial" w:hAnsi="Arial" w:cs="Arial"/>
          <w:noProof/>
        </w:rPr>
        <w:t>(</w:t>
      </w:r>
      <w:hyperlink w:anchor="_ENREF_22" w:tooltip="Simon, 2015 #25" w:history="1">
        <w:r w:rsidR="0008395D">
          <w:rPr>
            <w:rFonts w:ascii="Arial" w:hAnsi="Arial" w:cs="Arial"/>
            <w:noProof/>
          </w:rPr>
          <w:t>22</w:t>
        </w:r>
      </w:hyperlink>
      <w:r w:rsidR="00D15393">
        <w:rPr>
          <w:rFonts w:ascii="Arial" w:hAnsi="Arial" w:cs="Arial"/>
          <w:noProof/>
        </w:rPr>
        <w:t>)</w:t>
      </w:r>
      <w:r w:rsidR="00486C8B" w:rsidRPr="004652F0">
        <w:rPr>
          <w:rFonts w:ascii="Arial" w:hAnsi="Arial" w:cs="Arial"/>
        </w:rPr>
        <w:fldChar w:fldCharType="end"/>
      </w:r>
      <w:r w:rsidR="0082540E" w:rsidRPr="004652F0">
        <w:rPr>
          <w:rFonts w:ascii="Arial" w:hAnsi="Arial" w:cs="Arial"/>
        </w:rPr>
        <w:t>.</w:t>
      </w:r>
      <w:r w:rsidR="00940803" w:rsidRPr="004652F0">
        <w:rPr>
          <w:rFonts w:ascii="Arial" w:hAnsi="Arial" w:cs="Arial"/>
        </w:rPr>
        <w:t xml:space="preserve"> </w:t>
      </w:r>
      <w:r w:rsidR="0082540E" w:rsidRPr="004652F0">
        <w:rPr>
          <w:rFonts w:ascii="Arial" w:hAnsi="Arial" w:cs="Arial"/>
        </w:rPr>
        <w:t xml:space="preserve"> </w:t>
      </w:r>
    </w:p>
    <w:p w14:paraId="0BB3C8A8" w14:textId="479E6C2B" w:rsidR="00897A24" w:rsidRPr="004652F0" w:rsidRDefault="008B2740" w:rsidP="00304554">
      <w:pPr>
        <w:spacing w:line="360" w:lineRule="auto"/>
        <w:jc w:val="both"/>
        <w:rPr>
          <w:rFonts w:ascii="Arial" w:hAnsi="Arial" w:cs="Arial"/>
        </w:rPr>
      </w:pPr>
      <w:r w:rsidRPr="004652F0">
        <w:rPr>
          <w:rFonts w:ascii="Arial" w:hAnsi="Arial" w:cs="Arial"/>
        </w:rPr>
        <w:t xml:space="preserve">In this study, </w:t>
      </w:r>
      <w:r w:rsidR="00D15393">
        <w:rPr>
          <w:rFonts w:ascii="Arial" w:hAnsi="Arial" w:cs="Arial"/>
        </w:rPr>
        <w:t xml:space="preserve">an </w:t>
      </w:r>
      <w:r w:rsidR="00897A24" w:rsidRPr="004652F0">
        <w:rPr>
          <w:rFonts w:ascii="Arial" w:hAnsi="Arial" w:cs="Arial"/>
        </w:rPr>
        <w:t xml:space="preserve">individual-based </w:t>
      </w:r>
      <w:r w:rsidR="00D15393">
        <w:rPr>
          <w:rFonts w:ascii="Arial" w:hAnsi="Arial" w:cs="Arial"/>
        </w:rPr>
        <w:t xml:space="preserve">mathematical </w:t>
      </w:r>
      <w:r w:rsidR="00897A24" w:rsidRPr="004652F0">
        <w:rPr>
          <w:rFonts w:ascii="Arial" w:hAnsi="Arial" w:cs="Arial"/>
        </w:rPr>
        <w:t xml:space="preserve">model </w:t>
      </w:r>
      <w:r w:rsidR="007C0632" w:rsidRPr="004652F0">
        <w:rPr>
          <w:rFonts w:ascii="Arial" w:hAnsi="Arial" w:cs="Arial"/>
        </w:rPr>
        <w:t xml:space="preserve">representing the </w:t>
      </w:r>
      <w:r w:rsidR="00423E75">
        <w:rPr>
          <w:rFonts w:ascii="Arial" w:hAnsi="Arial" w:cs="Arial"/>
        </w:rPr>
        <w:t xml:space="preserve">typical </w:t>
      </w:r>
      <w:r w:rsidR="00FA38E5">
        <w:rPr>
          <w:rFonts w:ascii="Arial" w:hAnsi="Arial" w:cs="Arial"/>
        </w:rPr>
        <w:t xml:space="preserve">Australian </w:t>
      </w:r>
      <w:r w:rsidR="007C0632" w:rsidRPr="004652F0">
        <w:rPr>
          <w:rFonts w:ascii="Arial" w:hAnsi="Arial" w:cs="Arial"/>
        </w:rPr>
        <w:t>prison setting</w:t>
      </w:r>
      <w:r w:rsidR="003F42F8">
        <w:rPr>
          <w:rFonts w:ascii="Arial" w:hAnsi="Arial" w:cs="Arial"/>
        </w:rPr>
        <w:t xml:space="preserve"> </w:t>
      </w:r>
      <w:r w:rsidR="00423E75">
        <w:rPr>
          <w:rFonts w:ascii="Arial" w:hAnsi="Arial" w:cs="Arial"/>
        </w:rPr>
        <w:t xml:space="preserve">was developed </w:t>
      </w:r>
      <w:r w:rsidR="003F42F8" w:rsidRPr="004652F0">
        <w:rPr>
          <w:rFonts w:ascii="Arial" w:hAnsi="Arial" w:cs="Arial"/>
        </w:rPr>
        <w:t>to explore the dynamics</w:t>
      </w:r>
      <w:r w:rsidR="003F42F8">
        <w:rPr>
          <w:rFonts w:ascii="Arial" w:hAnsi="Arial" w:cs="Arial"/>
        </w:rPr>
        <w:t xml:space="preserve"> of HCV transmission in prisons</w:t>
      </w:r>
      <w:r w:rsidR="005907B3">
        <w:rPr>
          <w:rFonts w:ascii="Arial" w:hAnsi="Arial" w:cs="Arial"/>
        </w:rPr>
        <w:t xml:space="preserve"> in relation to existing</w:t>
      </w:r>
      <w:r w:rsidR="003D5F6F">
        <w:rPr>
          <w:rFonts w:ascii="Arial" w:hAnsi="Arial" w:cs="Arial"/>
        </w:rPr>
        <w:t>,</w:t>
      </w:r>
      <w:r w:rsidR="00423E75">
        <w:rPr>
          <w:rFonts w:ascii="Arial" w:hAnsi="Arial" w:cs="Arial"/>
        </w:rPr>
        <w:t xml:space="preserve"> and possible</w:t>
      </w:r>
      <w:r w:rsidR="005C0B07">
        <w:rPr>
          <w:rFonts w:ascii="Arial" w:hAnsi="Arial" w:cs="Arial"/>
        </w:rPr>
        <w:t xml:space="preserve"> future</w:t>
      </w:r>
      <w:r w:rsidR="003D5F6F">
        <w:rPr>
          <w:rFonts w:ascii="Arial" w:hAnsi="Arial" w:cs="Arial"/>
        </w:rPr>
        <w:t>,</w:t>
      </w:r>
      <w:r w:rsidR="005907B3">
        <w:rPr>
          <w:rFonts w:ascii="Arial" w:hAnsi="Arial" w:cs="Arial"/>
        </w:rPr>
        <w:t xml:space="preserve"> prevention programs</w:t>
      </w:r>
      <w:r w:rsidR="003F42F8">
        <w:rPr>
          <w:rFonts w:ascii="Arial" w:hAnsi="Arial" w:cs="Arial"/>
        </w:rPr>
        <w:t xml:space="preserve">. </w:t>
      </w:r>
      <w:r w:rsidR="00423E75">
        <w:rPr>
          <w:rFonts w:ascii="Arial" w:hAnsi="Arial" w:cs="Arial"/>
        </w:rPr>
        <w:t xml:space="preserve">The model includes </w:t>
      </w:r>
      <w:r w:rsidR="005C0B07">
        <w:rPr>
          <w:rFonts w:ascii="Arial" w:hAnsi="Arial" w:cs="Arial"/>
        </w:rPr>
        <w:t xml:space="preserve">differing </w:t>
      </w:r>
      <w:r w:rsidR="003F42F8">
        <w:rPr>
          <w:rFonts w:ascii="Arial" w:hAnsi="Arial" w:cs="Arial"/>
        </w:rPr>
        <w:t>prison</w:t>
      </w:r>
      <w:r w:rsidR="00072F03">
        <w:rPr>
          <w:rFonts w:ascii="Arial" w:hAnsi="Arial" w:cs="Arial"/>
        </w:rPr>
        <w:t xml:space="preserve"> </w:t>
      </w:r>
      <w:r w:rsidR="00E50AD7">
        <w:rPr>
          <w:rFonts w:ascii="Arial" w:hAnsi="Arial" w:cs="Arial"/>
        </w:rPr>
        <w:t>security</w:t>
      </w:r>
      <w:r w:rsidR="007C0632" w:rsidRPr="004652F0">
        <w:rPr>
          <w:rFonts w:ascii="Arial" w:hAnsi="Arial" w:cs="Arial"/>
        </w:rPr>
        <w:t xml:space="preserve"> </w:t>
      </w:r>
      <w:r w:rsidR="00E50AD7">
        <w:rPr>
          <w:rFonts w:ascii="Arial" w:hAnsi="Arial" w:cs="Arial"/>
        </w:rPr>
        <w:t xml:space="preserve">classifications </w:t>
      </w:r>
      <w:r w:rsidR="00E50AD7" w:rsidRPr="004652F0">
        <w:rPr>
          <w:rFonts w:ascii="Arial" w:hAnsi="Arial" w:cs="Arial"/>
        </w:rPr>
        <w:t>(minimum, medium, and maximum)</w:t>
      </w:r>
      <w:r w:rsidR="003D5F6F">
        <w:rPr>
          <w:rFonts w:ascii="Arial" w:hAnsi="Arial" w:cs="Arial"/>
        </w:rPr>
        <w:t xml:space="preserve"> as this impacts heavily on the potential for inmates to interact with each other</w:t>
      </w:r>
      <w:r w:rsidR="00D15393">
        <w:rPr>
          <w:rFonts w:ascii="Arial" w:hAnsi="Arial" w:cs="Arial"/>
        </w:rPr>
        <w:t xml:space="preserve">; </w:t>
      </w:r>
      <w:r w:rsidR="005C0B07">
        <w:rPr>
          <w:rFonts w:ascii="Arial" w:hAnsi="Arial" w:cs="Arial"/>
        </w:rPr>
        <w:t>and also accounts for frequent</w:t>
      </w:r>
      <w:r w:rsidR="00423E75">
        <w:rPr>
          <w:rFonts w:ascii="Arial" w:hAnsi="Arial" w:cs="Arial"/>
        </w:rPr>
        <w:t xml:space="preserve"> </w:t>
      </w:r>
      <w:r w:rsidR="003F42F8">
        <w:rPr>
          <w:rFonts w:ascii="Arial" w:hAnsi="Arial" w:cs="Arial"/>
        </w:rPr>
        <w:t>movement</w:t>
      </w:r>
      <w:r w:rsidR="003D5F6F">
        <w:rPr>
          <w:rFonts w:ascii="Arial" w:hAnsi="Arial" w:cs="Arial"/>
        </w:rPr>
        <w:t>s</w:t>
      </w:r>
      <w:r w:rsidR="005C0B07">
        <w:rPr>
          <w:rFonts w:ascii="Arial" w:hAnsi="Arial" w:cs="Arial"/>
        </w:rPr>
        <w:t xml:space="preserve">, </w:t>
      </w:r>
      <w:r w:rsidR="00FA38E5">
        <w:rPr>
          <w:rFonts w:ascii="Arial" w:hAnsi="Arial" w:cs="Arial"/>
        </w:rPr>
        <w:t xml:space="preserve">both </w:t>
      </w:r>
      <w:r w:rsidR="003F42F8">
        <w:rPr>
          <w:rFonts w:ascii="Arial" w:hAnsi="Arial" w:cs="Arial"/>
        </w:rPr>
        <w:t>between prison</w:t>
      </w:r>
      <w:r w:rsidR="00FA38E5">
        <w:rPr>
          <w:rFonts w:ascii="Arial" w:hAnsi="Arial" w:cs="Arial"/>
        </w:rPr>
        <w:t xml:space="preserve"> </w:t>
      </w:r>
      <w:proofErr w:type="spellStart"/>
      <w:r w:rsidR="00FA38E5">
        <w:rPr>
          <w:rFonts w:ascii="Arial" w:hAnsi="Arial" w:cs="Arial"/>
        </w:rPr>
        <w:t>centers</w:t>
      </w:r>
      <w:proofErr w:type="spellEnd"/>
      <w:r w:rsidR="003F42F8">
        <w:rPr>
          <w:rFonts w:ascii="Arial" w:hAnsi="Arial" w:cs="Arial"/>
        </w:rPr>
        <w:t xml:space="preserve"> </w:t>
      </w:r>
      <w:r w:rsidR="003D5F6F">
        <w:rPr>
          <w:rFonts w:ascii="Arial" w:hAnsi="Arial" w:cs="Arial"/>
        </w:rPr>
        <w:t>and</w:t>
      </w:r>
      <w:r w:rsidR="003F42F8">
        <w:rPr>
          <w:rFonts w:ascii="Arial" w:hAnsi="Arial" w:cs="Arial"/>
        </w:rPr>
        <w:t xml:space="preserve"> to and from the community</w:t>
      </w:r>
      <w:r w:rsidR="00D15393">
        <w:rPr>
          <w:rFonts w:ascii="Arial" w:hAnsi="Arial" w:cs="Arial"/>
        </w:rPr>
        <w:t>,</w:t>
      </w:r>
      <w:r w:rsidR="003D5F6F">
        <w:rPr>
          <w:rFonts w:ascii="Arial" w:hAnsi="Arial" w:cs="Arial"/>
        </w:rPr>
        <w:t xml:space="preserve"> as this dynamic environment </w:t>
      </w:r>
      <w:r w:rsidR="005C0B07">
        <w:rPr>
          <w:rFonts w:ascii="Arial" w:hAnsi="Arial" w:cs="Arial"/>
        </w:rPr>
        <w:t>likely</w:t>
      </w:r>
      <w:r w:rsidR="003D5F6F">
        <w:rPr>
          <w:rFonts w:ascii="Arial" w:hAnsi="Arial" w:cs="Arial"/>
        </w:rPr>
        <w:t xml:space="preserve"> facilitates HCV transmission</w:t>
      </w:r>
      <w:r w:rsidR="00FA38E5">
        <w:rPr>
          <w:rFonts w:ascii="Arial" w:hAnsi="Arial" w:cs="Arial"/>
        </w:rPr>
        <w:t>s</w:t>
      </w:r>
      <w:r w:rsidR="003D5F6F">
        <w:rPr>
          <w:rFonts w:ascii="Arial" w:hAnsi="Arial" w:cs="Arial"/>
        </w:rPr>
        <w:t xml:space="preserve"> </w:t>
      </w:r>
      <w:r w:rsidR="003D5F6F">
        <w:rPr>
          <w:rFonts w:ascii="Arial" w:hAnsi="Arial" w:cs="Arial"/>
        </w:rPr>
        <w:fldChar w:fldCharType="begin"/>
      </w:r>
      <w:r w:rsidR="001E1CC9">
        <w:rPr>
          <w:rFonts w:ascii="Arial" w:hAnsi="Arial" w:cs="Arial"/>
        </w:rPr>
        <w:instrText xml:space="preserve"> ADDIN EN.CITE &lt;EndNote&gt;&lt;Cite&gt;&lt;Author&gt;Bretaña&lt;/Author&gt;&lt;Year&gt;2015&lt;/Year&gt;&lt;RecNum&gt;67&lt;/RecNum&gt;&lt;DisplayText&gt;(23)&lt;/DisplayText&gt;&lt;record&gt;&lt;rec-number&gt;67&lt;/rec-number&gt;&lt;foreign-keys&gt;&lt;key app="EN" db-id="tzdr2w9av5fwwyetpstp2wpipt2raxepxedz" timestamp="1524797733"&gt;67&lt;/key&gt;&lt;/foreign-keys&gt;&lt;ref-type name="Journal Article"&gt;17&lt;/ref-type&gt;&lt;contributors&gt;&lt;authors&gt;&lt;author&gt;Bretaña, Neil Arvin&lt;/author&gt;&lt;author&gt;Boelen, Lies&lt;/author&gt;&lt;author&gt;Bull, Rowena&lt;/author&gt;&lt;author&gt;Teutsch, Suzy&lt;/author&gt;&lt;author&gt;White, Peter A&lt;/author&gt;&lt;author&gt;Lloyd, Andrew R&lt;/author&gt;&lt;author&gt;Luciani, Fabio&lt;/author&gt;&lt;/authors&gt;&lt;/contributors&gt;&lt;titles&gt;&lt;title&gt;Transmission of hepatitis C Virus among prisoners, Australia, 2005–2012&lt;/title&gt;&lt;secondary-title&gt;Emerging infectious diseases&lt;/secondary-title&gt;&lt;/titles&gt;&lt;periodical&gt;&lt;full-title&gt;Emerging infectious diseases&lt;/full-title&gt;&lt;/periodical&gt;&lt;pages&gt;765&lt;/pages&gt;&lt;volume&gt;21&lt;/volume&gt;&lt;number&gt;5&lt;/number&gt;&lt;dates&gt;&lt;year&gt;2015&lt;/year&gt;&lt;/dates&gt;&lt;urls&gt;&lt;/urls&gt;&lt;/record&gt;&lt;/Cite&gt;&lt;/EndNote&gt;</w:instrText>
      </w:r>
      <w:r w:rsidR="003D5F6F">
        <w:rPr>
          <w:rFonts w:ascii="Arial" w:hAnsi="Arial" w:cs="Arial"/>
        </w:rPr>
        <w:fldChar w:fldCharType="separate"/>
      </w:r>
      <w:r w:rsidR="00D15393">
        <w:rPr>
          <w:rFonts w:ascii="Arial" w:hAnsi="Arial" w:cs="Arial"/>
          <w:noProof/>
        </w:rPr>
        <w:t>(</w:t>
      </w:r>
      <w:hyperlink w:anchor="_ENREF_23" w:tooltip="Bretaña, 2015 #67" w:history="1">
        <w:r w:rsidR="0008395D">
          <w:rPr>
            <w:rFonts w:ascii="Arial" w:hAnsi="Arial" w:cs="Arial"/>
            <w:noProof/>
          </w:rPr>
          <w:t>23</w:t>
        </w:r>
      </w:hyperlink>
      <w:r w:rsidR="00D15393">
        <w:rPr>
          <w:rFonts w:ascii="Arial" w:hAnsi="Arial" w:cs="Arial"/>
          <w:noProof/>
        </w:rPr>
        <w:t>)</w:t>
      </w:r>
      <w:r w:rsidR="003D5F6F">
        <w:rPr>
          <w:rFonts w:ascii="Arial" w:hAnsi="Arial" w:cs="Arial"/>
        </w:rPr>
        <w:fldChar w:fldCharType="end"/>
      </w:r>
      <w:r w:rsidR="003F42F8">
        <w:rPr>
          <w:rFonts w:ascii="Arial" w:hAnsi="Arial" w:cs="Arial"/>
        </w:rPr>
        <w:t>.</w:t>
      </w:r>
      <w:r w:rsidR="00BC02D8">
        <w:rPr>
          <w:rFonts w:ascii="Arial" w:hAnsi="Arial" w:cs="Arial"/>
        </w:rPr>
        <w:t xml:space="preserve"> </w:t>
      </w:r>
      <w:r w:rsidR="003D5F6F">
        <w:rPr>
          <w:rFonts w:ascii="Arial" w:hAnsi="Arial" w:cs="Arial"/>
        </w:rPr>
        <w:t>T</w:t>
      </w:r>
      <w:r w:rsidR="003F42F8">
        <w:rPr>
          <w:rFonts w:ascii="Arial" w:hAnsi="Arial" w:cs="Arial"/>
        </w:rPr>
        <w:t>h</w:t>
      </w:r>
      <w:r w:rsidR="003D5F6F">
        <w:rPr>
          <w:rFonts w:ascii="Arial" w:hAnsi="Arial" w:cs="Arial"/>
        </w:rPr>
        <w:t>e</w:t>
      </w:r>
      <w:r w:rsidR="003F42F8">
        <w:rPr>
          <w:rFonts w:ascii="Arial" w:hAnsi="Arial" w:cs="Arial"/>
        </w:rPr>
        <w:t xml:space="preserve"> </w:t>
      </w:r>
      <w:r w:rsidR="003D5F6F">
        <w:rPr>
          <w:rFonts w:ascii="Arial" w:hAnsi="Arial" w:cs="Arial"/>
        </w:rPr>
        <w:t>model</w:t>
      </w:r>
      <w:r w:rsidR="003F42F8">
        <w:rPr>
          <w:rFonts w:ascii="Arial" w:hAnsi="Arial" w:cs="Arial"/>
        </w:rPr>
        <w:t xml:space="preserve"> </w:t>
      </w:r>
      <w:r w:rsidR="003D5F6F">
        <w:rPr>
          <w:rFonts w:ascii="Arial" w:hAnsi="Arial" w:cs="Arial"/>
        </w:rPr>
        <w:t xml:space="preserve">was </w:t>
      </w:r>
      <w:r w:rsidR="005C0B07">
        <w:rPr>
          <w:rFonts w:ascii="Arial" w:hAnsi="Arial" w:cs="Arial"/>
        </w:rPr>
        <w:t xml:space="preserve">calibrated predominantly against epidemiological data collected </w:t>
      </w:r>
      <w:r w:rsidR="003F42F8">
        <w:rPr>
          <w:rFonts w:ascii="Arial" w:hAnsi="Arial" w:cs="Arial"/>
        </w:rPr>
        <w:t xml:space="preserve">in </w:t>
      </w:r>
      <w:r w:rsidR="005C0B07">
        <w:rPr>
          <w:rFonts w:ascii="Arial" w:hAnsi="Arial" w:cs="Arial"/>
        </w:rPr>
        <w:t xml:space="preserve">the </w:t>
      </w:r>
      <w:r w:rsidR="00D15393">
        <w:rPr>
          <w:rFonts w:ascii="Arial" w:hAnsi="Arial" w:cs="Arial"/>
        </w:rPr>
        <w:t xml:space="preserve">prisons in the most populous state - </w:t>
      </w:r>
      <w:r w:rsidR="005C0B07">
        <w:rPr>
          <w:rFonts w:ascii="Arial" w:hAnsi="Arial" w:cs="Arial"/>
        </w:rPr>
        <w:t>New South Wales</w:t>
      </w:r>
      <w:r w:rsidR="00D15393">
        <w:rPr>
          <w:rFonts w:ascii="Arial" w:hAnsi="Arial" w:cs="Arial"/>
        </w:rPr>
        <w:t>,</w:t>
      </w:r>
      <w:r w:rsidR="005C0B07">
        <w:rPr>
          <w:rFonts w:ascii="Arial" w:hAnsi="Arial" w:cs="Arial"/>
        </w:rPr>
        <w:t xml:space="preserve"> and then</w:t>
      </w:r>
      <w:r w:rsidR="005907B3">
        <w:rPr>
          <w:rFonts w:ascii="Arial" w:hAnsi="Arial" w:cs="Arial"/>
        </w:rPr>
        <w:t xml:space="preserve"> used to</w:t>
      </w:r>
      <w:r w:rsidR="007C0632" w:rsidRPr="004652F0">
        <w:rPr>
          <w:rFonts w:ascii="Arial" w:hAnsi="Arial" w:cs="Arial"/>
        </w:rPr>
        <w:t xml:space="preserve"> </w:t>
      </w:r>
      <w:r w:rsidR="00624BF9" w:rsidRPr="004652F0">
        <w:rPr>
          <w:rFonts w:ascii="Arial" w:hAnsi="Arial" w:cs="Arial"/>
        </w:rPr>
        <w:t>perform</w:t>
      </w:r>
      <w:r w:rsidR="007C0632" w:rsidRPr="004652F0">
        <w:rPr>
          <w:rFonts w:ascii="Arial" w:hAnsi="Arial" w:cs="Arial"/>
        </w:rPr>
        <w:t xml:space="preserve"> </w:t>
      </w:r>
      <w:r w:rsidR="007C0632" w:rsidRPr="004652F0">
        <w:rPr>
          <w:rFonts w:ascii="Arial" w:hAnsi="Arial" w:cs="Arial"/>
          <w:i/>
        </w:rPr>
        <w:t>in silico</w:t>
      </w:r>
      <w:r w:rsidR="007C0632" w:rsidRPr="004652F0">
        <w:rPr>
          <w:rFonts w:ascii="Arial" w:hAnsi="Arial" w:cs="Arial"/>
        </w:rPr>
        <w:t xml:space="preserve"> testing </w:t>
      </w:r>
      <w:r w:rsidR="00B17A19" w:rsidRPr="004652F0">
        <w:rPr>
          <w:rFonts w:ascii="Arial" w:hAnsi="Arial" w:cs="Arial"/>
        </w:rPr>
        <w:t xml:space="preserve">of </w:t>
      </w:r>
      <w:r w:rsidR="005C0B07">
        <w:rPr>
          <w:rFonts w:ascii="Arial" w:hAnsi="Arial" w:cs="Arial"/>
        </w:rPr>
        <w:t xml:space="preserve">the impact </w:t>
      </w:r>
      <w:r w:rsidR="00FA38E5">
        <w:rPr>
          <w:rFonts w:ascii="Arial" w:hAnsi="Arial" w:cs="Arial"/>
        </w:rPr>
        <w:t>of varied scenarios of scale up of DAA, OST, and NSP introduction in the</w:t>
      </w:r>
      <w:r w:rsidR="00FA38E5" w:rsidRPr="004652F0">
        <w:rPr>
          <w:rFonts w:ascii="Arial" w:hAnsi="Arial" w:cs="Arial"/>
        </w:rPr>
        <w:t xml:space="preserve"> </w:t>
      </w:r>
      <w:r w:rsidR="00FA38E5">
        <w:rPr>
          <w:rFonts w:ascii="Arial" w:hAnsi="Arial" w:cs="Arial"/>
        </w:rPr>
        <w:t xml:space="preserve">prisons </w:t>
      </w:r>
      <w:r w:rsidR="005C0B07">
        <w:rPr>
          <w:rFonts w:ascii="Arial" w:hAnsi="Arial" w:cs="Arial"/>
        </w:rPr>
        <w:t>on HCV prevalence and incidence</w:t>
      </w:r>
      <w:r w:rsidR="005907B3">
        <w:rPr>
          <w:rFonts w:ascii="Arial" w:hAnsi="Arial" w:cs="Arial"/>
        </w:rPr>
        <w:t xml:space="preserve">. </w:t>
      </w:r>
    </w:p>
    <w:p w14:paraId="53B3E4B5" w14:textId="77777777" w:rsidR="0052592D" w:rsidRPr="004652F0" w:rsidRDefault="0052592D" w:rsidP="00304554">
      <w:pPr>
        <w:spacing w:line="360" w:lineRule="auto"/>
        <w:jc w:val="both"/>
        <w:rPr>
          <w:rFonts w:ascii="Arial" w:hAnsi="Arial" w:cs="Arial"/>
        </w:rPr>
      </w:pPr>
    </w:p>
    <w:p w14:paraId="1CD7470F" w14:textId="79146C0C" w:rsidR="003E2B1C" w:rsidRPr="004652F0" w:rsidRDefault="003E2B1C" w:rsidP="00304554">
      <w:pPr>
        <w:spacing w:line="360" w:lineRule="auto"/>
        <w:jc w:val="both"/>
        <w:outlineLvl w:val="0"/>
        <w:rPr>
          <w:rFonts w:ascii="Arial" w:hAnsi="Arial" w:cs="Arial"/>
          <w:b/>
        </w:rPr>
      </w:pPr>
      <w:r w:rsidRPr="004652F0">
        <w:rPr>
          <w:rFonts w:ascii="Arial" w:hAnsi="Arial" w:cs="Arial"/>
          <w:b/>
        </w:rPr>
        <w:t>Methods</w:t>
      </w:r>
      <w:r w:rsidR="00BD0247">
        <w:rPr>
          <w:rFonts w:ascii="Arial" w:hAnsi="Arial" w:cs="Arial"/>
          <w:b/>
        </w:rPr>
        <w:t xml:space="preserve"> </w:t>
      </w:r>
    </w:p>
    <w:p w14:paraId="3989410B" w14:textId="03E1B6DC" w:rsidR="00FA584F" w:rsidRDefault="00FA584F" w:rsidP="00304554">
      <w:pPr>
        <w:spacing w:line="360" w:lineRule="auto"/>
        <w:jc w:val="both"/>
        <w:rPr>
          <w:ins w:id="0" w:author="Neil Bretana" w:date="2018-09-19T16:46:00Z"/>
          <w:rFonts w:ascii="Arial" w:hAnsi="Arial" w:cs="Arial"/>
        </w:rPr>
      </w:pPr>
      <w:ins w:id="1" w:author="Neil Bretana" w:date="2018-09-19T16:46:00Z">
        <w:r>
          <w:rPr>
            <w:rFonts w:ascii="Arial" w:hAnsi="Arial" w:cs="Arial"/>
          </w:rPr>
          <w:t xml:space="preserve">Derivative of HIV model from </w:t>
        </w:r>
        <w:proofErr w:type="spellStart"/>
        <w:r>
          <w:rPr>
            <w:rFonts w:ascii="Arial" w:hAnsi="Arial" w:cs="Arial"/>
          </w:rPr>
          <w:t>Ruy</w:t>
        </w:r>
        <w:proofErr w:type="spellEnd"/>
        <w:r>
          <w:rPr>
            <w:rFonts w:ascii="Arial" w:hAnsi="Arial" w:cs="Arial"/>
          </w:rPr>
          <w:t xml:space="preserve"> Ribeiro, et al. </w:t>
        </w:r>
        <w:bookmarkStart w:id="2" w:name="_GoBack"/>
        <w:bookmarkEnd w:id="2"/>
      </w:ins>
    </w:p>
    <w:p w14:paraId="2516D447" w14:textId="40B80170" w:rsidR="006C20D2" w:rsidRPr="004652F0" w:rsidRDefault="0064344D" w:rsidP="00304554">
      <w:pPr>
        <w:spacing w:line="360" w:lineRule="auto"/>
        <w:jc w:val="both"/>
        <w:rPr>
          <w:rFonts w:ascii="Arial" w:hAnsi="Arial" w:cs="Arial"/>
          <w:bCs/>
          <w:lang w:val="en-US"/>
        </w:rPr>
      </w:pPr>
      <w:commentRangeStart w:id="3"/>
      <w:r w:rsidRPr="004652F0">
        <w:rPr>
          <w:rFonts w:ascii="Arial" w:hAnsi="Arial" w:cs="Arial"/>
        </w:rPr>
        <w:t>A stochastic</w:t>
      </w:r>
      <w:r w:rsidR="000E43BB" w:rsidRPr="004652F0">
        <w:rPr>
          <w:rFonts w:ascii="Arial" w:hAnsi="Arial" w:cs="Arial"/>
        </w:rPr>
        <w:t xml:space="preserve"> individual-based model was developed to describe </w:t>
      </w:r>
      <w:r w:rsidR="005874C8" w:rsidRPr="004652F0">
        <w:rPr>
          <w:rFonts w:ascii="Arial" w:hAnsi="Arial" w:cs="Arial"/>
        </w:rPr>
        <w:t>the prison setting</w:t>
      </w:r>
      <w:r w:rsidR="00FA38E5">
        <w:rPr>
          <w:rFonts w:ascii="Arial" w:hAnsi="Arial" w:cs="Arial"/>
        </w:rPr>
        <w:t>,</w:t>
      </w:r>
      <w:r w:rsidR="005874C8" w:rsidRPr="004652F0">
        <w:rPr>
          <w:rFonts w:ascii="Arial" w:hAnsi="Arial" w:cs="Arial"/>
        </w:rPr>
        <w:t xml:space="preserve"> including prison security classification</w:t>
      </w:r>
      <w:r w:rsidR="00E50AD7">
        <w:rPr>
          <w:rFonts w:ascii="Arial" w:hAnsi="Arial" w:cs="Arial"/>
        </w:rPr>
        <w:t xml:space="preserve">s </w:t>
      </w:r>
      <w:r w:rsidR="00E57DFE" w:rsidRPr="004652F0">
        <w:rPr>
          <w:rFonts w:ascii="Arial" w:hAnsi="Arial" w:cs="Arial"/>
        </w:rPr>
        <w:t xml:space="preserve">as </w:t>
      </w:r>
      <w:r w:rsidR="00412684">
        <w:rPr>
          <w:rFonts w:ascii="Arial" w:hAnsi="Arial" w:cs="Arial"/>
        </w:rPr>
        <w:t xml:space="preserve">security </w:t>
      </w:r>
      <w:r w:rsidR="00E57DFE" w:rsidRPr="004652F0">
        <w:rPr>
          <w:rFonts w:ascii="Arial" w:hAnsi="Arial" w:cs="Arial"/>
        </w:rPr>
        <w:t>locations</w:t>
      </w:r>
      <w:r w:rsidR="005874C8" w:rsidRPr="004652F0">
        <w:rPr>
          <w:rFonts w:ascii="Arial" w:hAnsi="Arial" w:cs="Arial"/>
        </w:rPr>
        <w:t>,</w:t>
      </w:r>
      <w:r w:rsidR="000E43BB" w:rsidRPr="004652F0">
        <w:rPr>
          <w:rFonts w:ascii="Arial" w:hAnsi="Arial" w:cs="Arial"/>
        </w:rPr>
        <w:t xml:space="preserve"> demographic</w:t>
      </w:r>
      <w:r w:rsidR="00C45F09">
        <w:rPr>
          <w:rFonts w:ascii="Arial" w:hAnsi="Arial" w:cs="Arial"/>
        </w:rPr>
        <w:t xml:space="preserve"> characteristics</w:t>
      </w:r>
      <w:r w:rsidR="005874C8" w:rsidRPr="004652F0">
        <w:rPr>
          <w:rFonts w:ascii="Arial" w:hAnsi="Arial" w:cs="Arial"/>
        </w:rPr>
        <w:t>,</w:t>
      </w:r>
      <w:r w:rsidR="000E43BB" w:rsidRPr="004652F0">
        <w:rPr>
          <w:rFonts w:ascii="Arial" w:hAnsi="Arial" w:cs="Arial"/>
        </w:rPr>
        <w:t xml:space="preserve"> </w:t>
      </w:r>
      <w:r w:rsidR="00D15393" w:rsidRPr="004652F0">
        <w:rPr>
          <w:rFonts w:ascii="Arial" w:hAnsi="Arial" w:cs="Arial"/>
        </w:rPr>
        <w:t xml:space="preserve">risk behaviour characteristics of </w:t>
      </w:r>
      <w:r w:rsidR="00D15393">
        <w:rPr>
          <w:rFonts w:ascii="Arial" w:hAnsi="Arial" w:cs="Arial"/>
        </w:rPr>
        <w:t>each individual in the</w:t>
      </w:r>
      <w:r w:rsidR="00D15393" w:rsidRPr="004652F0">
        <w:rPr>
          <w:rFonts w:ascii="Arial" w:hAnsi="Arial" w:cs="Arial"/>
        </w:rPr>
        <w:t xml:space="preserve"> prison population</w:t>
      </w:r>
      <w:r w:rsidR="00D15393">
        <w:rPr>
          <w:rFonts w:ascii="Arial" w:hAnsi="Arial" w:cs="Arial"/>
        </w:rPr>
        <w:t>, and</w:t>
      </w:r>
      <w:r w:rsidR="00D15393" w:rsidRPr="004652F0">
        <w:rPr>
          <w:rFonts w:ascii="Arial" w:hAnsi="Arial" w:cs="Arial"/>
        </w:rPr>
        <w:t xml:space="preserve"> </w:t>
      </w:r>
      <w:r w:rsidR="00D15393">
        <w:rPr>
          <w:rFonts w:ascii="Arial" w:hAnsi="Arial" w:cs="Arial"/>
        </w:rPr>
        <w:t>fibrosis</w:t>
      </w:r>
      <w:r w:rsidR="00D15393" w:rsidRPr="004652F0">
        <w:rPr>
          <w:rFonts w:ascii="Arial" w:hAnsi="Arial" w:cs="Arial"/>
        </w:rPr>
        <w:t xml:space="preserve"> </w:t>
      </w:r>
      <w:r w:rsidR="00D15393">
        <w:rPr>
          <w:rFonts w:ascii="Arial" w:hAnsi="Arial" w:cs="Arial"/>
        </w:rPr>
        <w:t xml:space="preserve">stage (F0-F4) for those with chronic </w:t>
      </w:r>
      <w:r w:rsidR="005874C8" w:rsidRPr="004652F0">
        <w:rPr>
          <w:rFonts w:ascii="Arial" w:hAnsi="Arial" w:cs="Arial"/>
        </w:rPr>
        <w:t xml:space="preserve">HCV </w:t>
      </w:r>
      <w:r w:rsidR="00E57DFE" w:rsidRPr="004652F0">
        <w:rPr>
          <w:rFonts w:ascii="Arial" w:hAnsi="Arial" w:cs="Arial"/>
        </w:rPr>
        <w:t>(Figure 1).</w:t>
      </w:r>
      <w:r w:rsidR="00E57DFE" w:rsidRPr="004652F0">
        <w:rPr>
          <w:rFonts w:ascii="Arial" w:hAnsi="Arial" w:cs="Arial"/>
          <w:bCs/>
          <w:lang w:val="en-US"/>
        </w:rPr>
        <w:t xml:space="preserve"> </w:t>
      </w:r>
      <w:r w:rsidR="00C81A67" w:rsidRPr="004652F0">
        <w:rPr>
          <w:rFonts w:ascii="Arial" w:hAnsi="Arial" w:cs="Arial"/>
          <w:bCs/>
          <w:lang w:val="en-US"/>
        </w:rPr>
        <w:t xml:space="preserve">The total </w:t>
      </w:r>
      <w:commentRangeEnd w:id="3"/>
      <w:r w:rsidR="00FA38E5">
        <w:rPr>
          <w:rStyle w:val="CommentReference"/>
        </w:rPr>
        <w:commentReference w:id="3"/>
      </w:r>
      <w:r w:rsidR="00C81A67" w:rsidRPr="004652F0">
        <w:rPr>
          <w:rFonts w:ascii="Arial" w:hAnsi="Arial" w:cs="Arial"/>
          <w:bCs/>
          <w:lang w:val="en-US"/>
        </w:rPr>
        <w:t>population</w:t>
      </w:r>
      <w:ins w:id="4" w:author="Andrew Lloyd" w:date="2018-08-13T11:34:00Z">
        <w:r w:rsidR="00FA38E5">
          <w:rPr>
            <w:rFonts w:ascii="Arial" w:hAnsi="Arial" w:cs="Arial"/>
            <w:bCs/>
            <w:lang w:val="en-US"/>
          </w:rPr>
          <w:t>,</w:t>
        </w:r>
      </w:ins>
      <w:r w:rsidR="00C81A67" w:rsidRPr="004652F0">
        <w:rPr>
          <w:rFonts w:ascii="Arial" w:hAnsi="Arial" w:cs="Arial"/>
          <w:bCs/>
          <w:lang w:val="en-US"/>
        </w:rPr>
        <w:t xml:space="preserve"> </w:t>
      </w:r>
      <w:del w:id="5" w:author="Andrew Lloyd" w:date="2018-08-13T11:34:00Z">
        <w:r w:rsidR="00C45F09" w:rsidDel="00FA38E5">
          <w:rPr>
            <w:rFonts w:ascii="Arial" w:hAnsi="Arial" w:cs="Arial"/>
            <w:bCs/>
            <w:lang w:val="en-US"/>
          </w:rPr>
          <w:delText>consisting of the population</w:delText>
        </w:r>
      </w:del>
      <w:ins w:id="6" w:author="Andrew Lloyd" w:date="2018-08-13T11:34:00Z">
        <w:r w:rsidR="00FA38E5">
          <w:rPr>
            <w:rFonts w:ascii="Arial" w:hAnsi="Arial" w:cs="Arial"/>
            <w:bCs/>
            <w:lang w:val="en-US"/>
          </w:rPr>
          <w:t>including</w:t>
        </w:r>
      </w:ins>
      <w:r w:rsidR="00C45F09">
        <w:rPr>
          <w:rFonts w:ascii="Arial" w:hAnsi="Arial" w:cs="Arial"/>
          <w:bCs/>
          <w:lang w:val="en-US"/>
        </w:rPr>
        <w:t xml:space="preserve"> in</w:t>
      </w:r>
      <w:r w:rsidR="00C81A67" w:rsidRPr="004652F0">
        <w:rPr>
          <w:rFonts w:ascii="Arial" w:hAnsi="Arial" w:cs="Arial"/>
          <w:bCs/>
          <w:lang w:val="en-US"/>
        </w:rPr>
        <w:t xml:space="preserve"> each prison security classification, was simulated based on the flux of individuals </w:t>
      </w:r>
      <w:r w:rsidR="00D15393">
        <w:rPr>
          <w:rFonts w:ascii="Arial" w:hAnsi="Arial" w:cs="Arial"/>
          <w:bCs/>
          <w:lang w:val="en-US"/>
        </w:rPr>
        <w:t xml:space="preserve">newly incarcerated </w:t>
      </w:r>
      <w:r w:rsidR="00C81A67" w:rsidRPr="004652F0">
        <w:rPr>
          <w:rFonts w:ascii="Arial" w:hAnsi="Arial" w:cs="Arial"/>
          <w:bCs/>
          <w:lang w:val="en-US"/>
        </w:rPr>
        <w:t>from the community</w:t>
      </w:r>
      <w:r w:rsidR="00D15393">
        <w:rPr>
          <w:rFonts w:ascii="Arial" w:hAnsi="Arial" w:cs="Arial"/>
          <w:bCs/>
          <w:lang w:val="en-US"/>
        </w:rPr>
        <w:t xml:space="preserve">, and those </w:t>
      </w:r>
      <w:r w:rsidR="00C81A67" w:rsidRPr="004652F0">
        <w:rPr>
          <w:rFonts w:ascii="Arial" w:hAnsi="Arial" w:cs="Arial"/>
          <w:bCs/>
          <w:lang w:val="en-US"/>
        </w:rPr>
        <w:t xml:space="preserve">released </w:t>
      </w:r>
      <w:r w:rsidR="00D15393">
        <w:rPr>
          <w:rFonts w:ascii="Arial" w:hAnsi="Arial" w:cs="Arial"/>
          <w:bCs/>
          <w:lang w:val="en-US"/>
        </w:rPr>
        <w:t>back to the</w:t>
      </w:r>
      <w:r w:rsidR="00C81A67" w:rsidRPr="004652F0">
        <w:rPr>
          <w:rFonts w:ascii="Arial" w:hAnsi="Arial" w:cs="Arial"/>
          <w:bCs/>
          <w:lang w:val="en-US"/>
        </w:rPr>
        <w:t xml:space="preserve"> community, as well as transfers between prison security classifications. </w:t>
      </w:r>
      <w:r w:rsidR="00033D6D" w:rsidRPr="004652F0">
        <w:rPr>
          <w:rFonts w:ascii="Arial" w:hAnsi="Arial" w:cs="Arial"/>
          <w:bCs/>
          <w:lang w:val="en-US"/>
        </w:rPr>
        <w:t>Each incarcerated individual was represented as an individual agent</w:t>
      </w:r>
      <w:r w:rsidR="00033D6D">
        <w:rPr>
          <w:rFonts w:ascii="Arial" w:hAnsi="Arial" w:cs="Arial"/>
          <w:bCs/>
          <w:lang w:val="en-US"/>
        </w:rPr>
        <w:t xml:space="preserve"> described by </w:t>
      </w:r>
      <w:r w:rsidR="006C20D2">
        <w:rPr>
          <w:rFonts w:ascii="Arial" w:hAnsi="Arial" w:cs="Arial"/>
          <w:bCs/>
          <w:lang w:val="en-US"/>
        </w:rPr>
        <w:t xml:space="preserve">age, </w:t>
      </w:r>
      <w:r w:rsidR="00D15393">
        <w:rPr>
          <w:rFonts w:ascii="Arial" w:hAnsi="Arial" w:cs="Arial"/>
          <w:bCs/>
          <w:lang w:val="en-US"/>
        </w:rPr>
        <w:t>I</w:t>
      </w:r>
      <w:r w:rsidR="00F82229">
        <w:rPr>
          <w:rFonts w:ascii="Arial" w:hAnsi="Arial" w:cs="Arial"/>
          <w:bCs/>
          <w:lang w:val="en-US"/>
        </w:rPr>
        <w:t xml:space="preserve">ndigenous </w:t>
      </w:r>
      <w:r w:rsidR="00F3360C">
        <w:rPr>
          <w:rFonts w:ascii="Arial" w:hAnsi="Arial" w:cs="Arial"/>
          <w:bCs/>
          <w:lang w:val="en-US"/>
        </w:rPr>
        <w:t>status</w:t>
      </w:r>
      <w:r w:rsidR="00033D6D">
        <w:rPr>
          <w:rFonts w:ascii="Arial" w:hAnsi="Arial" w:cs="Arial"/>
          <w:bCs/>
          <w:lang w:val="en-US"/>
        </w:rPr>
        <w:t xml:space="preserve">, risk group, </w:t>
      </w:r>
      <w:r w:rsidR="00412684">
        <w:rPr>
          <w:rFonts w:ascii="Arial" w:hAnsi="Arial" w:cs="Arial"/>
        </w:rPr>
        <w:t>security</w:t>
      </w:r>
      <w:r w:rsidR="00412684">
        <w:rPr>
          <w:rFonts w:ascii="Arial" w:hAnsi="Arial" w:cs="Arial"/>
          <w:bCs/>
          <w:lang w:val="en-US"/>
        </w:rPr>
        <w:t xml:space="preserve"> </w:t>
      </w:r>
      <w:r w:rsidR="00033D6D">
        <w:rPr>
          <w:rFonts w:ascii="Arial" w:hAnsi="Arial" w:cs="Arial"/>
          <w:bCs/>
          <w:lang w:val="en-US"/>
        </w:rPr>
        <w:t xml:space="preserve">location, liver disease stage, time of infection, re-infection status, enrollment </w:t>
      </w:r>
      <w:r w:rsidR="00D15393">
        <w:rPr>
          <w:rFonts w:ascii="Arial" w:hAnsi="Arial" w:cs="Arial"/>
          <w:bCs/>
          <w:lang w:val="en-US"/>
        </w:rPr>
        <w:t>in</w:t>
      </w:r>
      <w:r w:rsidR="00033D6D">
        <w:rPr>
          <w:rFonts w:ascii="Arial" w:hAnsi="Arial" w:cs="Arial"/>
          <w:bCs/>
          <w:lang w:val="en-US"/>
        </w:rPr>
        <w:t xml:space="preserve">to OST, enrollment </w:t>
      </w:r>
      <w:r w:rsidR="00D15393">
        <w:rPr>
          <w:rFonts w:ascii="Arial" w:hAnsi="Arial" w:cs="Arial"/>
          <w:bCs/>
          <w:lang w:val="en-US"/>
        </w:rPr>
        <w:t>in</w:t>
      </w:r>
      <w:r w:rsidR="00033D6D">
        <w:rPr>
          <w:rFonts w:ascii="Arial" w:hAnsi="Arial" w:cs="Arial"/>
          <w:bCs/>
          <w:lang w:val="en-US"/>
        </w:rPr>
        <w:t xml:space="preserve">to NSP, and enrollment </w:t>
      </w:r>
      <w:r w:rsidR="00D15393">
        <w:rPr>
          <w:rFonts w:ascii="Arial" w:hAnsi="Arial" w:cs="Arial"/>
          <w:bCs/>
          <w:lang w:val="en-US"/>
        </w:rPr>
        <w:t>in</w:t>
      </w:r>
      <w:r w:rsidR="00033D6D">
        <w:rPr>
          <w:rFonts w:ascii="Arial" w:hAnsi="Arial" w:cs="Arial"/>
          <w:bCs/>
          <w:lang w:val="en-US"/>
        </w:rPr>
        <w:t>to DAA</w:t>
      </w:r>
      <w:r w:rsidR="00033D6D" w:rsidRPr="004652F0">
        <w:rPr>
          <w:rFonts w:ascii="Arial" w:hAnsi="Arial" w:cs="Arial"/>
          <w:bCs/>
          <w:lang w:val="en-US"/>
        </w:rPr>
        <w:t xml:space="preserve"> </w:t>
      </w:r>
      <w:r w:rsidR="00D15393">
        <w:rPr>
          <w:rFonts w:ascii="Arial" w:hAnsi="Arial" w:cs="Arial"/>
          <w:bCs/>
          <w:lang w:val="en-US"/>
        </w:rPr>
        <w:t xml:space="preserve">treatment </w:t>
      </w:r>
      <w:r w:rsidR="00033D6D" w:rsidRPr="004652F0">
        <w:rPr>
          <w:rFonts w:ascii="Arial" w:hAnsi="Arial" w:cs="Arial"/>
          <w:bCs/>
          <w:lang w:val="en-US"/>
        </w:rPr>
        <w:t>(Figure 2). Throughout the simulations, the model store</w:t>
      </w:r>
      <w:r w:rsidR="00D15393">
        <w:rPr>
          <w:rFonts w:ascii="Arial" w:hAnsi="Arial" w:cs="Arial"/>
          <w:bCs/>
          <w:lang w:val="en-US"/>
        </w:rPr>
        <w:t>d</w:t>
      </w:r>
      <w:r w:rsidR="00033D6D" w:rsidRPr="004652F0">
        <w:rPr>
          <w:rFonts w:ascii="Arial" w:hAnsi="Arial" w:cs="Arial"/>
          <w:bCs/>
          <w:lang w:val="en-US"/>
        </w:rPr>
        <w:t>, update</w:t>
      </w:r>
      <w:r w:rsidR="00D15393">
        <w:rPr>
          <w:rFonts w:ascii="Arial" w:hAnsi="Arial" w:cs="Arial"/>
          <w:bCs/>
          <w:lang w:val="en-US"/>
        </w:rPr>
        <w:t>d</w:t>
      </w:r>
      <w:r w:rsidR="00033D6D" w:rsidRPr="004652F0">
        <w:rPr>
          <w:rFonts w:ascii="Arial" w:hAnsi="Arial" w:cs="Arial"/>
          <w:bCs/>
          <w:lang w:val="en-US"/>
        </w:rPr>
        <w:t xml:space="preserve">, and </w:t>
      </w:r>
      <w:r w:rsidR="00D15393" w:rsidRPr="004652F0">
        <w:rPr>
          <w:rFonts w:ascii="Arial" w:hAnsi="Arial" w:cs="Arial"/>
          <w:bCs/>
          <w:lang w:val="en-US"/>
        </w:rPr>
        <w:t>monitor</w:t>
      </w:r>
      <w:r w:rsidR="00D15393">
        <w:rPr>
          <w:rFonts w:ascii="Arial" w:hAnsi="Arial" w:cs="Arial"/>
          <w:bCs/>
          <w:lang w:val="en-US"/>
        </w:rPr>
        <w:t>ed</w:t>
      </w:r>
      <w:r w:rsidR="00D15393" w:rsidRPr="004652F0">
        <w:rPr>
          <w:rFonts w:ascii="Arial" w:hAnsi="Arial" w:cs="Arial"/>
          <w:bCs/>
          <w:lang w:val="en-US"/>
        </w:rPr>
        <w:t xml:space="preserve"> </w:t>
      </w:r>
      <w:r w:rsidR="00033D6D">
        <w:rPr>
          <w:rFonts w:ascii="Arial" w:hAnsi="Arial" w:cs="Arial"/>
          <w:bCs/>
          <w:lang w:val="en-US"/>
        </w:rPr>
        <w:t>these characteristics for each individual</w:t>
      </w:r>
      <w:r w:rsidR="00033D6D" w:rsidRPr="004652F0">
        <w:rPr>
          <w:rFonts w:ascii="Arial" w:hAnsi="Arial" w:cs="Arial"/>
          <w:bCs/>
          <w:lang w:val="en-US"/>
        </w:rPr>
        <w:t xml:space="preserve">. </w:t>
      </w:r>
      <w:r w:rsidR="00033D6D">
        <w:rPr>
          <w:rFonts w:ascii="Arial" w:hAnsi="Arial" w:cs="Arial"/>
          <w:bCs/>
          <w:lang w:val="en-US"/>
        </w:rPr>
        <w:t xml:space="preserve">Specific </w:t>
      </w:r>
      <w:r w:rsidR="00033D6D" w:rsidRPr="004652F0">
        <w:rPr>
          <w:rFonts w:ascii="Arial" w:hAnsi="Arial" w:cs="Arial"/>
          <w:bCs/>
          <w:lang w:val="en-US"/>
        </w:rPr>
        <w:t xml:space="preserve">injecting risk </w:t>
      </w:r>
      <w:proofErr w:type="spellStart"/>
      <w:r w:rsidR="00033D6D" w:rsidRPr="004652F0">
        <w:rPr>
          <w:rFonts w:ascii="Arial" w:hAnsi="Arial" w:cs="Arial"/>
          <w:bCs/>
          <w:lang w:val="en-US"/>
        </w:rPr>
        <w:t>behaviours</w:t>
      </w:r>
      <w:proofErr w:type="spellEnd"/>
      <w:r w:rsidR="00033D6D" w:rsidRPr="004652F0">
        <w:rPr>
          <w:rFonts w:ascii="Arial" w:hAnsi="Arial" w:cs="Arial"/>
          <w:bCs/>
          <w:lang w:val="en-US"/>
        </w:rPr>
        <w:t xml:space="preserve"> </w:t>
      </w:r>
      <w:r w:rsidR="00033D6D">
        <w:rPr>
          <w:rFonts w:ascii="Arial" w:hAnsi="Arial" w:cs="Arial"/>
          <w:bCs/>
          <w:lang w:val="en-US"/>
        </w:rPr>
        <w:lastRenderedPageBreak/>
        <w:t xml:space="preserve">considered in the </w:t>
      </w:r>
      <w:r w:rsidR="00033D6D" w:rsidRPr="004652F0">
        <w:rPr>
          <w:rFonts w:ascii="Arial" w:hAnsi="Arial" w:cs="Arial"/>
          <w:bCs/>
          <w:lang w:val="en-US"/>
        </w:rPr>
        <w:t xml:space="preserve">modeled </w:t>
      </w:r>
      <w:r w:rsidR="00D15393">
        <w:rPr>
          <w:rFonts w:ascii="Arial" w:hAnsi="Arial" w:cs="Arial"/>
          <w:bCs/>
          <w:lang w:val="en-US"/>
        </w:rPr>
        <w:t>included</w:t>
      </w:r>
      <w:r w:rsidR="00033D6D" w:rsidRPr="004652F0">
        <w:rPr>
          <w:rFonts w:ascii="Arial" w:hAnsi="Arial" w:cs="Arial"/>
          <w:bCs/>
          <w:lang w:val="en-US"/>
        </w:rPr>
        <w:t xml:space="preserve">: </w:t>
      </w:r>
      <w:r w:rsidR="00033D6D">
        <w:rPr>
          <w:rFonts w:ascii="Arial" w:hAnsi="Arial" w:cs="Arial"/>
          <w:bCs/>
          <w:lang w:val="en-US"/>
        </w:rPr>
        <w:t>in-</w:t>
      </w:r>
      <w:r w:rsidR="00033D6D" w:rsidRPr="004652F0">
        <w:rPr>
          <w:rFonts w:ascii="Arial" w:hAnsi="Arial" w:cs="Arial"/>
          <w:bCs/>
          <w:lang w:val="en-US"/>
        </w:rPr>
        <w:t>prison</w:t>
      </w:r>
      <w:r w:rsidR="00033D6D">
        <w:rPr>
          <w:rFonts w:ascii="Arial" w:hAnsi="Arial" w:cs="Arial"/>
          <w:bCs/>
          <w:lang w:val="en-US"/>
        </w:rPr>
        <w:t xml:space="preserve"> IDU</w:t>
      </w:r>
      <w:r w:rsidR="00033D6D" w:rsidRPr="004652F0">
        <w:rPr>
          <w:rFonts w:ascii="Arial" w:hAnsi="Arial" w:cs="Arial"/>
          <w:bCs/>
          <w:lang w:val="en-US"/>
        </w:rPr>
        <w:t xml:space="preserve">, injecting frequency, opioid use, and sharing of injecting equipment (Figure 2). </w:t>
      </w:r>
      <w:r w:rsidR="00033D6D">
        <w:rPr>
          <w:rFonts w:ascii="Arial" w:hAnsi="Arial" w:cs="Arial"/>
          <w:bCs/>
          <w:lang w:val="en-US"/>
        </w:rPr>
        <w:t>These risk behavio</w:t>
      </w:r>
      <w:del w:id="7" w:author="Andrew Lloyd" w:date="2018-08-13T11:36:00Z">
        <w:r w:rsidR="00033D6D" w:rsidDel="00FA38E5">
          <w:rPr>
            <w:rFonts w:ascii="Arial" w:hAnsi="Arial" w:cs="Arial"/>
            <w:bCs/>
            <w:lang w:val="en-US"/>
          </w:rPr>
          <w:delText>u</w:delText>
        </w:r>
      </w:del>
      <w:r w:rsidR="00033D6D">
        <w:rPr>
          <w:rFonts w:ascii="Arial" w:hAnsi="Arial" w:cs="Arial"/>
          <w:bCs/>
          <w:lang w:val="en-US"/>
        </w:rPr>
        <w:t xml:space="preserve">rs were grouped </w:t>
      </w:r>
      <w:del w:id="8" w:author="Andrew Lloyd" w:date="2018-08-13T11:35:00Z">
        <w:r w:rsidR="00033D6D" w:rsidDel="00FA38E5">
          <w:rPr>
            <w:rFonts w:ascii="Arial" w:hAnsi="Arial" w:cs="Arial"/>
            <w:bCs/>
            <w:lang w:val="en-US"/>
          </w:rPr>
          <w:delText xml:space="preserve">according </w:delText>
        </w:r>
        <w:r w:rsidR="00D15393" w:rsidDel="00FA38E5">
          <w:rPr>
            <w:rFonts w:ascii="Arial" w:hAnsi="Arial" w:cs="Arial"/>
            <w:bCs/>
            <w:lang w:val="en-US"/>
          </w:rPr>
          <w:delText xml:space="preserve">to </w:delText>
        </w:r>
        <w:r w:rsidR="00033D6D" w:rsidDel="00FA38E5">
          <w:rPr>
            <w:rFonts w:ascii="Arial" w:hAnsi="Arial" w:cs="Arial"/>
            <w:bCs/>
            <w:lang w:val="en-US"/>
          </w:rPr>
          <w:delText>every</w:delText>
        </w:r>
      </w:del>
      <w:ins w:id="9" w:author="Andrew Lloyd" w:date="2018-08-13T11:35:00Z">
        <w:r w:rsidR="00FA38E5">
          <w:rPr>
            <w:rFonts w:ascii="Arial" w:hAnsi="Arial" w:cs="Arial"/>
            <w:bCs/>
            <w:lang w:val="en-US"/>
          </w:rPr>
          <w:t>with</w:t>
        </w:r>
      </w:ins>
      <w:r w:rsidR="00033D6D">
        <w:rPr>
          <w:rFonts w:ascii="Arial" w:hAnsi="Arial" w:cs="Arial"/>
          <w:bCs/>
          <w:lang w:val="en-US"/>
        </w:rPr>
        <w:t xml:space="preserve"> possible combination resulting </w:t>
      </w:r>
      <w:r w:rsidR="00D15393">
        <w:rPr>
          <w:rFonts w:ascii="Arial" w:hAnsi="Arial" w:cs="Arial"/>
          <w:bCs/>
          <w:lang w:val="en-US"/>
        </w:rPr>
        <w:t>in</w:t>
      </w:r>
      <w:r w:rsidR="00D15393" w:rsidRPr="004652F0">
        <w:rPr>
          <w:rFonts w:ascii="Arial" w:hAnsi="Arial" w:cs="Arial"/>
          <w:bCs/>
          <w:lang w:val="en-US"/>
        </w:rPr>
        <w:t xml:space="preserve"> </w:t>
      </w:r>
      <w:r w:rsidR="00033D6D" w:rsidRPr="004652F0">
        <w:rPr>
          <w:rFonts w:ascii="Arial" w:hAnsi="Arial" w:cs="Arial"/>
          <w:bCs/>
          <w:lang w:val="en-US"/>
        </w:rPr>
        <w:t xml:space="preserve">nine risk groups describing the </w:t>
      </w:r>
      <w:r w:rsidR="00D15393">
        <w:rPr>
          <w:rFonts w:ascii="Arial" w:hAnsi="Arial" w:cs="Arial"/>
          <w:bCs/>
          <w:lang w:val="en-US"/>
        </w:rPr>
        <w:t xml:space="preserve">dynamic </w:t>
      </w:r>
      <w:r w:rsidR="00033D6D" w:rsidRPr="004652F0">
        <w:rPr>
          <w:rFonts w:ascii="Arial" w:hAnsi="Arial" w:cs="Arial"/>
          <w:bCs/>
          <w:lang w:val="en-US"/>
        </w:rPr>
        <w:t xml:space="preserve">risk of HCV infection of </w:t>
      </w:r>
      <w:r w:rsidR="00D15393">
        <w:rPr>
          <w:rFonts w:ascii="Arial" w:hAnsi="Arial" w:cs="Arial"/>
          <w:bCs/>
          <w:lang w:val="en-US"/>
        </w:rPr>
        <w:t>each</w:t>
      </w:r>
      <w:r w:rsidR="00D15393" w:rsidRPr="004652F0">
        <w:rPr>
          <w:rFonts w:ascii="Arial" w:hAnsi="Arial" w:cs="Arial"/>
          <w:bCs/>
          <w:lang w:val="en-US"/>
        </w:rPr>
        <w:t xml:space="preserve"> </w:t>
      </w:r>
      <w:r w:rsidR="00033D6D" w:rsidRPr="004652F0">
        <w:rPr>
          <w:rFonts w:ascii="Arial" w:hAnsi="Arial" w:cs="Arial"/>
          <w:bCs/>
          <w:lang w:val="en-US"/>
        </w:rPr>
        <w:t>individual in the model</w:t>
      </w:r>
      <w:r w:rsidR="00033D6D">
        <w:rPr>
          <w:rFonts w:ascii="Arial" w:hAnsi="Arial" w:cs="Arial"/>
          <w:bCs/>
          <w:lang w:val="en-US"/>
        </w:rPr>
        <w:t xml:space="preserve"> via their IDU </w:t>
      </w:r>
      <w:ins w:id="10" w:author="Andrew Lloyd" w:date="2018-08-13T11:35:00Z">
        <w:r w:rsidR="00FA38E5">
          <w:rPr>
            <w:rFonts w:ascii="Arial" w:hAnsi="Arial" w:cs="Arial"/>
            <w:bCs/>
            <w:lang w:val="en-US"/>
          </w:rPr>
          <w:t xml:space="preserve">risk and protective </w:t>
        </w:r>
      </w:ins>
      <w:r w:rsidR="00033D6D">
        <w:rPr>
          <w:rFonts w:ascii="Arial" w:hAnsi="Arial" w:cs="Arial"/>
          <w:bCs/>
          <w:lang w:val="en-US"/>
        </w:rPr>
        <w:t>behavio</w:t>
      </w:r>
      <w:del w:id="11" w:author="Andrew Lloyd" w:date="2018-08-13T11:36:00Z">
        <w:r w:rsidR="00033D6D" w:rsidDel="00FA38E5">
          <w:rPr>
            <w:rFonts w:ascii="Arial" w:hAnsi="Arial" w:cs="Arial"/>
            <w:bCs/>
            <w:lang w:val="en-US"/>
          </w:rPr>
          <w:delText>u</w:delText>
        </w:r>
      </w:del>
      <w:r w:rsidR="00033D6D">
        <w:rPr>
          <w:rFonts w:ascii="Arial" w:hAnsi="Arial" w:cs="Arial"/>
          <w:bCs/>
          <w:lang w:val="en-US"/>
        </w:rPr>
        <w:t>r</w:t>
      </w:r>
      <w:ins w:id="12" w:author="Andrew Lloyd" w:date="2018-08-13T11:35:00Z">
        <w:r w:rsidR="00FA38E5">
          <w:rPr>
            <w:rFonts w:ascii="Arial" w:hAnsi="Arial" w:cs="Arial"/>
            <w:bCs/>
            <w:lang w:val="en-US"/>
          </w:rPr>
          <w:t>s</w:t>
        </w:r>
      </w:ins>
      <w:r w:rsidR="00033D6D" w:rsidRPr="004652F0">
        <w:rPr>
          <w:rFonts w:ascii="Arial" w:hAnsi="Arial" w:cs="Arial"/>
          <w:bCs/>
          <w:lang w:val="en-US"/>
        </w:rPr>
        <w:t xml:space="preserve"> (Table S2</w:t>
      </w:r>
      <w:r w:rsidR="0000710B">
        <w:rPr>
          <w:rFonts w:ascii="Arial" w:hAnsi="Arial" w:cs="Arial"/>
          <w:bCs/>
          <w:lang w:val="en-US"/>
        </w:rPr>
        <w:t xml:space="preserve"> in Supplementary Materials</w:t>
      </w:r>
      <w:r w:rsidR="00033D6D" w:rsidRPr="004652F0">
        <w:rPr>
          <w:rFonts w:ascii="Arial" w:hAnsi="Arial" w:cs="Arial"/>
          <w:bCs/>
          <w:lang w:val="en-US"/>
        </w:rPr>
        <w:t xml:space="preserve">). For individuals infected with HCV, current liver disease stage, time of infection, and reinfection status were also modelled. Enrollment </w:t>
      </w:r>
      <w:ins w:id="13" w:author="Andrew Lloyd" w:date="2018-08-13T11:36:00Z">
        <w:r w:rsidR="00FA38E5">
          <w:rPr>
            <w:rFonts w:ascii="Arial" w:hAnsi="Arial" w:cs="Arial"/>
            <w:bCs/>
            <w:lang w:val="en-US"/>
          </w:rPr>
          <w:t>in</w:t>
        </w:r>
      </w:ins>
      <w:r w:rsidR="00033D6D" w:rsidRPr="004652F0">
        <w:rPr>
          <w:rFonts w:ascii="Arial" w:hAnsi="Arial" w:cs="Arial"/>
          <w:bCs/>
          <w:lang w:val="en-US"/>
        </w:rPr>
        <w:t xml:space="preserve">to </w:t>
      </w:r>
      <w:r w:rsidR="00D15393">
        <w:rPr>
          <w:rFonts w:ascii="Arial" w:hAnsi="Arial" w:cs="Arial"/>
          <w:bCs/>
          <w:lang w:val="en-US"/>
        </w:rPr>
        <w:t xml:space="preserve">DAA </w:t>
      </w:r>
      <w:r w:rsidR="00033D6D" w:rsidRPr="004652F0">
        <w:rPr>
          <w:rFonts w:ascii="Arial" w:hAnsi="Arial" w:cs="Arial"/>
          <w:bCs/>
          <w:lang w:val="en-US"/>
        </w:rPr>
        <w:t>treatment</w:t>
      </w:r>
      <w:ins w:id="14" w:author="Andrew Lloyd" w:date="2018-08-13T11:36:00Z">
        <w:r w:rsidR="00FA38E5">
          <w:rPr>
            <w:rFonts w:ascii="Arial" w:hAnsi="Arial" w:cs="Arial"/>
            <w:bCs/>
            <w:lang w:val="en-US"/>
          </w:rPr>
          <w:t>,</w:t>
        </w:r>
      </w:ins>
      <w:r w:rsidR="00033D6D" w:rsidRPr="004652F0">
        <w:rPr>
          <w:rFonts w:ascii="Arial" w:hAnsi="Arial" w:cs="Arial"/>
          <w:bCs/>
          <w:lang w:val="en-US"/>
        </w:rPr>
        <w:t xml:space="preserve"> </w:t>
      </w:r>
      <w:del w:id="15" w:author="Andrew Lloyd" w:date="2018-08-13T11:36:00Z">
        <w:r w:rsidR="00033D6D" w:rsidRPr="004652F0" w:rsidDel="00FA38E5">
          <w:rPr>
            <w:rFonts w:ascii="Arial" w:hAnsi="Arial" w:cs="Arial"/>
            <w:bCs/>
            <w:lang w:val="en-US"/>
          </w:rPr>
          <w:delText xml:space="preserve">and </w:delText>
        </w:r>
      </w:del>
      <w:ins w:id="16" w:author="Andrew Lloyd" w:date="2018-08-13T11:36:00Z">
        <w:r w:rsidR="00FA38E5">
          <w:rPr>
            <w:rFonts w:ascii="Arial" w:hAnsi="Arial" w:cs="Arial"/>
            <w:bCs/>
            <w:lang w:val="en-US"/>
          </w:rPr>
          <w:t xml:space="preserve">as well as </w:t>
        </w:r>
      </w:ins>
      <w:r w:rsidR="00D15393" w:rsidRPr="004652F0">
        <w:rPr>
          <w:rFonts w:ascii="Arial" w:hAnsi="Arial" w:cs="Arial"/>
          <w:bCs/>
          <w:lang w:val="en-US"/>
        </w:rPr>
        <w:t>OST</w:t>
      </w:r>
      <w:r w:rsidR="00D15393">
        <w:rPr>
          <w:rFonts w:ascii="Arial" w:hAnsi="Arial" w:cs="Arial"/>
          <w:bCs/>
          <w:lang w:val="en-US"/>
        </w:rPr>
        <w:t xml:space="preserve"> and</w:t>
      </w:r>
      <w:r w:rsidR="00D15393" w:rsidRPr="004652F0">
        <w:rPr>
          <w:rFonts w:ascii="Arial" w:hAnsi="Arial" w:cs="Arial"/>
          <w:bCs/>
          <w:lang w:val="en-US"/>
        </w:rPr>
        <w:t xml:space="preserve"> NSP </w:t>
      </w:r>
      <w:r w:rsidR="00033D6D" w:rsidRPr="004652F0">
        <w:rPr>
          <w:rFonts w:ascii="Arial" w:hAnsi="Arial" w:cs="Arial"/>
          <w:bCs/>
          <w:lang w:val="en-US"/>
        </w:rPr>
        <w:t xml:space="preserve">prevention programs </w:t>
      </w:r>
      <w:r w:rsidR="00D15393">
        <w:rPr>
          <w:rFonts w:ascii="Arial" w:hAnsi="Arial" w:cs="Arial"/>
          <w:bCs/>
          <w:lang w:val="en-US"/>
        </w:rPr>
        <w:t xml:space="preserve">was also modelled for </w:t>
      </w:r>
      <w:r w:rsidR="00033D6D" w:rsidRPr="004652F0">
        <w:rPr>
          <w:rFonts w:ascii="Arial" w:hAnsi="Arial" w:cs="Arial"/>
          <w:bCs/>
          <w:lang w:val="en-US"/>
        </w:rPr>
        <w:t xml:space="preserve">each individual </w:t>
      </w:r>
      <w:r w:rsidR="0000710B">
        <w:rPr>
          <w:rFonts w:ascii="Arial" w:hAnsi="Arial" w:cs="Arial"/>
          <w:bCs/>
          <w:lang w:val="en-US"/>
        </w:rPr>
        <w:t>in prison</w:t>
      </w:r>
      <w:r w:rsidR="00033D6D" w:rsidRPr="004652F0">
        <w:rPr>
          <w:rFonts w:ascii="Arial" w:hAnsi="Arial" w:cs="Arial"/>
          <w:bCs/>
          <w:lang w:val="en-US"/>
        </w:rPr>
        <w:t xml:space="preserve">. Liver disease not related to HCV infection was not considered in this model. </w:t>
      </w:r>
    </w:p>
    <w:p w14:paraId="755F226B" w14:textId="77777777" w:rsidR="00033D6D" w:rsidRPr="004652F0" w:rsidRDefault="00033D6D" w:rsidP="00304554">
      <w:pPr>
        <w:spacing w:line="360" w:lineRule="auto"/>
        <w:jc w:val="both"/>
        <w:rPr>
          <w:rFonts w:ascii="Arial" w:hAnsi="Arial" w:cs="Arial"/>
          <w:bCs/>
          <w:lang w:val="en-US"/>
        </w:rPr>
      </w:pPr>
    </w:p>
    <w:p w14:paraId="53934491" w14:textId="77777777" w:rsidR="00443999" w:rsidRPr="004652F0" w:rsidRDefault="00443999" w:rsidP="00304554">
      <w:pPr>
        <w:spacing w:line="360" w:lineRule="auto"/>
        <w:jc w:val="both"/>
        <w:rPr>
          <w:rFonts w:ascii="Arial" w:hAnsi="Arial" w:cs="Arial"/>
        </w:rPr>
      </w:pPr>
      <w:r w:rsidRPr="004652F0">
        <w:rPr>
          <w:rFonts w:ascii="Arial" w:hAnsi="Arial" w:cs="Arial"/>
          <w:b/>
          <w:bCs/>
          <w:noProof/>
          <w:sz w:val="28"/>
          <w:lang w:val="en-US"/>
        </w:rPr>
        <w:drawing>
          <wp:inline distT="0" distB="0" distL="0" distR="0" wp14:anchorId="3095F26C" wp14:editId="0381EA9C">
            <wp:extent cx="5372100" cy="351472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Structure.pdf"/>
                    <pic:cNvPicPr/>
                  </pic:nvPicPr>
                  <pic:blipFill>
                    <a:blip r:embed="rId9">
                      <a:extLst>
                        <a:ext uri="{28A0092B-C50C-407E-A947-70E740481C1C}">
                          <a14:useLocalDpi xmlns:a14="http://schemas.microsoft.com/office/drawing/2010/main" val="0"/>
                        </a:ext>
                      </a:extLst>
                    </a:blip>
                    <a:stretch>
                      <a:fillRect/>
                    </a:stretch>
                  </pic:blipFill>
                  <pic:spPr>
                    <a:xfrm>
                      <a:off x="0" y="0"/>
                      <a:ext cx="5372100" cy="3514725"/>
                    </a:xfrm>
                    <a:prstGeom prst="rect">
                      <a:avLst/>
                    </a:prstGeom>
                  </pic:spPr>
                </pic:pic>
              </a:graphicData>
            </a:graphic>
          </wp:inline>
        </w:drawing>
      </w:r>
    </w:p>
    <w:p w14:paraId="25F870F8" w14:textId="67C27137" w:rsidR="00443999" w:rsidRPr="004652F0" w:rsidRDefault="00443999" w:rsidP="00304554">
      <w:pPr>
        <w:pStyle w:val="Caption"/>
        <w:ind w:left="142"/>
        <w:rPr>
          <w:rFonts w:cs="Arial"/>
          <w:sz w:val="22"/>
          <w:szCs w:val="22"/>
          <w:lang w:val="en-US"/>
        </w:rPr>
      </w:pPr>
      <w:bookmarkStart w:id="17" w:name="_Toc341970688"/>
      <w:r w:rsidRPr="004652F0">
        <w:rPr>
          <w:b/>
          <w:sz w:val="22"/>
          <w:szCs w:val="22"/>
        </w:rPr>
        <w:t xml:space="preserve">Figure </w:t>
      </w:r>
      <w:r w:rsidRPr="004652F0">
        <w:rPr>
          <w:b/>
          <w:sz w:val="22"/>
          <w:szCs w:val="22"/>
        </w:rPr>
        <w:fldChar w:fldCharType="begin"/>
      </w:r>
      <w:r w:rsidRPr="004652F0">
        <w:rPr>
          <w:b/>
          <w:sz w:val="22"/>
          <w:szCs w:val="22"/>
        </w:rPr>
        <w:instrText xml:space="preserve"> SEQ Figure \* ARABIC \s 1 </w:instrText>
      </w:r>
      <w:r w:rsidRPr="004652F0">
        <w:rPr>
          <w:b/>
          <w:sz w:val="22"/>
          <w:szCs w:val="22"/>
        </w:rPr>
        <w:fldChar w:fldCharType="separate"/>
      </w:r>
      <w:r w:rsidRPr="004652F0">
        <w:rPr>
          <w:b/>
          <w:noProof/>
          <w:sz w:val="22"/>
          <w:szCs w:val="22"/>
        </w:rPr>
        <w:t>1</w:t>
      </w:r>
      <w:r w:rsidRPr="004652F0">
        <w:rPr>
          <w:b/>
          <w:sz w:val="22"/>
          <w:szCs w:val="22"/>
        </w:rPr>
        <w:fldChar w:fldCharType="end"/>
      </w:r>
      <w:r w:rsidRPr="004652F0">
        <w:rPr>
          <w:b/>
          <w:sz w:val="22"/>
          <w:szCs w:val="22"/>
        </w:rPr>
        <w:t>.</w:t>
      </w:r>
      <w:r w:rsidRPr="004652F0">
        <w:rPr>
          <w:rFonts w:cs="Arial"/>
          <w:b/>
          <w:sz w:val="22"/>
          <w:szCs w:val="22"/>
          <w:lang w:val="en-US"/>
        </w:rPr>
        <w:t xml:space="preserve"> </w:t>
      </w:r>
      <w:r w:rsidRPr="004652F0">
        <w:rPr>
          <w:rFonts w:cs="Arial"/>
          <w:sz w:val="22"/>
          <w:szCs w:val="22"/>
          <w:lang w:val="en-US"/>
        </w:rPr>
        <w:t xml:space="preserve">The structure of the mathematical model. The model implemented prison dynamics via individual agents, along with risk groups, and </w:t>
      </w:r>
      <w:r w:rsidR="00D15393">
        <w:rPr>
          <w:rFonts w:cs="Arial"/>
          <w:sz w:val="22"/>
          <w:szCs w:val="22"/>
          <w:lang w:val="en-US"/>
        </w:rPr>
        <w:t xml:space="preserve">security </w:t>
      </w:r>
      <w:r w:rsidRPr="004652F0">
        <w:rPr>
          <w:rFonts w:cs="Arial"/>
          <w:sz w:val="22"/>
          <w:szCs w:val="22"/>
          <w:lang w:val="en-US"/>
        </w:rPr>
        <w:t xml:space="preserve">locations. The </w:t>
      </w:r>
      <w:r w:rsidR="00C45F09">
        <w:rPr>
          <w:rFonts w:cs="Arial"/>
          <w:sz w:val="22"/>
          <w:szCs w:val="22"/>
          <w:lang w:val="en-US"/>
        </w:rPr>
        <w:t>outside</w:t>
      </w:r>
      <w:r w:rsidRPr="004652F0">
        <w:rPr>
          <w:rFonts w:cs="Arial"/>
          <w:sz w:val="22"/>
          <w:szCs w:val="22"/>
          <w:lang w:val="en-US"/>
        </w:rPr>
        <w:t xml:space="preserve"> community was </w:t>
      </w:r>
      <w:r w:rsidR="00914CD7">
        <w:rPr>
          <w:rFonts w:cs="Arial"/>
          <w:sz w:val="22"/>
          <w:szCs w:val="22"/>
          <w:lang w:val="en-US"/>
        </w:rPr>
        <w:t>represented as a static population</w:t>
      </w:r>
      <w:r w:rsidRPr="004652F0">
        <w:rPr>
          <w:rFonts w:cs="Arial"/>
          <w:sz w:val="22"/>
          <w:szCs w:val="22"/>
          <w:lang w:val="en-US"/>
        </w:rPr>
        <w:t>. The full model was then implemented and studied with probabilistic dynamics via computer simulations.</w:t>
      </w:r>
      <w:bookmarkEnd w:id="17"/>
    </w:p>
    <w:p w14:paraId="2D4B02E3" w14:textId="77777777" w:rsidR="00443999" w:rsidRPr="004652F0" w:rsidRDefault="00443999" w:rsidP="00304554">
      <w:pPr>
        <w:spacing w:line="360" w:lineRule="auto"/>
        <w:jc w:val="both"/>
        <w:rPr>
          <w:rFonts w:ascii="Arial" w:hAnsi="Arial" w:cs="Arial"/>
          <w:bCs/>
          <w:lang w:val="en-US"/>
        </w:rPr>
      </w:pPr>
    </w:p>
    <w:p w14:paraId="2CB4F7C6" w14:textId="2FC4FD1C" w:rsidR="00443999" w:rsidRPr="004652F0" w:rsidRDefault="00412684" w:rsidP="00304554">
      <w:pPr>
        <w:pStyle w:val="BodyText"/>
        <w:keepNext/>
        <w:spacing w:line="360" w:lineRule="auto"/>
        <w:jc w:val="center"/>
        <w:rPr>
          <w:rFonts w:ascii="Arial" w:hAnsi="Arial"/>
        </w:rPr>
      </w:pPr>
      <w:commentRangeStart w:id="18"/>
      <w:r>
        <w:rPr>
          <w:rFonts w:ascii="Arial" w:hAnsi="Arial"/>
          <w:noProof/>
        </w:rPr>
        <w:lastRenderedPageBreak/>
        <w:drawing>
          <wp:inline distT="0" distB="0" distL="0" distR="0" wp14:anchorId="332EF72F" wp14:editId="7AA07289">
            <wp:extent cx="5731510" cy="3685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2.png"/>
                    <pic:cNvPicPr/>
                  </pic:nvPicPr>
                  <pic:blipFill>
                    <a:blip r:embed="rId10"/>
                    <a:stretch>
                      <a:fillRect/>
                    </a:stretch>
                  </pic:blipFill>
                  <pic:spPr>
                    <a:xfrm>
                      <a:off x="0" y="0"/>
                      <a:ext cx="5731510" cy="3685540"/>
                    </a:xfrm>
                    <a:prstGeom prst="rect">
                      <a:avLst/>
                    </a:prstGeom>
                  </pic:spPr>
                </pic:pic>
              </a:graphicData>
            </a:graphic>
          </wp:inline>
        </w:drawing>
      </w:r>
      <w:commentRangeEnd w:id="18"/>
      <w:r w:rsidR="00FA38E5">
        <w:rPr>
          <w:rStyle w:val="CommentReference"/>
          <w:rFonts w:ascii="Times New Roman" w:eastAsia="Times New Roman" w:hAnsi="Times New Roman" w:cs="Times New Roman"/>
        </w:rPr>
        <w:commentReference w:id="18"/>
      </w:r>
    </w:p>
    <w:p w14:paraId="35921FF3" w14:textId="633CAEC3" w:rsidR="00443999" w:rsidRPr="004652F0" w:rsidRDefault="00443999" w:rsidP="00304554">
      <w:pPr>
        <w:pStyle w:val="Caption"/>
        <w:ind w:left="142"/>
        <w:rPr>
          <w:rFonts w:cs="Arial"/>
          <w:bCs w:val="0"/>
          <w:sz w:val="22"/>
          <w:szCs w:val="22"/>
          <w:lang w:val="en-US"/>
        </w:rPr>
      </w:pPr>
      <w:bookmarkStart w:id="19" w:name="_Toc335863966"/>
      <w:r w:rsidRPr="004652F0">
        <w:rPr>
          <w:b/>
          <w:sz w:val="22"/>
          <w:szCs w:val="22"/>
        </w:rPr>
        <w:t>Figure 2.</w:t>
      </w:r>
      <w:r w:rsidRPr="004652F0">
        <w:rPr>
          <w:rFonts w:cs="Arial"/>
          <w:b/>
          <w:bCs w:val="0"/>
          <w:sz w:val="22"/>
          <w:szCs w:val="22"/>
          <w:lang w:val="en-US"/>
        </w:rPr>
        <w:t xml:space="preserve"> </w:t>
      </w:r>
      <w:r w:rsidRPr="004652F0">
        <w:rPr>
          <w:rFonts w:cs="Arial"/>
          <w:sz w:val="22"/>
          <w:szCs w:val="22"/>
          <w:lang w:val="en-US"/>
        </w:rPr>
        <w:t>Structure of an individual agent. An individual agent representing a prison inmate is described by a set of demographic characteristics, risk group, location, HCV infection history</w:t>
      </w:r>
      <w:r w:rsidR="00B27051">
        <w:rPr>
          <w:rFonts w:cs="Arial"/>
          <w:sz w:val="22"/>
          <w:szCs w:val="22"/>
          <w:lang w:val="en-US"/>
        </w:rPr>
        <w:t>, and enrollment to treatment and prevention strategies</w:t>
      </w:r>
      <w:r w:rsidRPr="004652F0">
        <w:rPr>
          <w:rFonts w:cs="Arial"/>
          <w:sz w:val="22"/>
          <w:szCs w:val="22"/>
          <w:lang w:val="en-US"/>
        </w:rPr>
        <w:t>.</w:t>
      </w:r>
      <w:bookmarkEnd w:id="19"/>
      <w:r w:rsidR="00BD0247">
        <w:rPr>
          <w:rFonts w:cs="Arial"/>
          <w:sz w:val="22"/>
          <w:szCs w:val="22"/>
          <w:lang w:val="en-US"/>
        </w:rPr>
        <w:t xml:space="preserve"> </w:t>
      </w:r>
    </w:p>
    <w:p w14:paraId="534060B6" w14:textId="77777777" w:rsidR="00033D6D" w:rsidRDefault="00033D6D" w:rsidP="00304554">
      <w:pPr>
        <w:spacing w:line="360" w:lineRule="auto"/>
        <w:jc w:val="both"/>
        <w:rPr>
          <w:rFonts w:ascii="Arial" w:hAnsi="Arial" w:cs="Arial"/>
          <w:bCs/>
          <w:lang w:val="en-US"/>
        </w:rPr>
      </w:pPr>
    </w:p>
    <w:p w14:paraId="7044A157" w14:textId="0EF79280" w:rsidR="00CC27E4" w:rsidRPr="004652F0" w:rsidRDefault="00CC27E4" w:rsidP="00304554">
      <w:pPr>
        <w:spacing w:line="360" w:lineRule="auto"/>
        <w:jc w:val="both"/>
        <w:rPr>
          <w:rFonts w:ascii="Arial" w:hAnsi="Arial" w:cs="Arial"/>
          <w:bCs/>
          <w:lang w:val="en-US"/>
        </w:rPr>
        <w:sectPr w:rsidR="00CC27E4" w:rsidRPr="004652F0">
          <w:pgSz w:w="11906" w:h="16838"/>
          <w:pgMar w:top="1440" w:right="1440" w:bottom="1440" w:left="1440" w:header="708" w:footer="708" w:gutter="0"/>
          <w:cols w:space="708"/>
          <w:docGrid w:linePitch="360"/>
        </w:sectPr>
      </w:pPr>
    </w:p>
    <w:p w14:paraId="1A9D42DA" w14:textId="1E1A6124" w:rsidR="002750F1" w:rsidRPr="004652F0" w:rsidRDefault="002750F1" w:rsidP="00304554">
      <w:pPr>
        <w:spacing w:line="360" w:lineRule="auto"/>
        <w:jc w:val="both"/>
        <w:rPr>
          <w:rFonts w:ascii="Arial" w:hAnsi="Arial" w:cs="Arial"/>
          <w:bCs/>
          <w:lang w:val="en-US"/>
        </w:rPr>
      </w:pPr>
    </w:p>
    <w:p w14:paraId="069E1130" w14:textId="69D55FAA" w:rsidR="00315ABB" w:rsidRDefault="00A241C3" w:rsidP="00304554">
      <w:pPr>
        <w:spacing w:line="360" w:lineRule="auto"/>
        <w:jc w:val="both"/>
        <w:outlineLvl w:val="0"/>
        <w:rPr>
          <w:rFonts w:ascii="Arial" w:hAnsi="Arial" w:cs="Arial"/>
          <w:b/>
        </w:rPr>
      </w:pPr>
      <w:r>
        <w:rPr>
          <w:rFonts w:ascii="Arial" w:hAnsi="Arial" w:cs="Arial"/>
          <w:b/>
        </w:rPr>
        <w:t xml:space="preserve">Table </w:t>
      </w:r>
      <w:r w:rsidR="00DF7301">
        <w:rPr>
          <w:rFonts w:ascii="Arial" w:hAnsi="Arial" w:cs="Arial"/>
          <w:b/>
        </w:rPr>
        <w:t>1</w:t>
      </w:r>
      <w:r>
        <w:rPr>
          <w:rFonts w:ascii="Arial" w:hAnsi="Arial" w:cs="Arial"/>
          <w:b/>
        </w:rPr>
        <w:t xml:space="preserve">. </w:t>
      </w:r>
      <w:r w:rsidRPr="00852B68">
        <w:rPr>
          <w:rFonts w:ascii="Arial" w:hAnsi="Arial" w:cs="Arial"/>
          <w:b/>
          <w:highlight w:val="yellow"/>
        </w:rPr>
        <w:t xml:space="preserve">Population growth rate, </w:t>
      </w:r>
      <w:r w:rsidR="00852B68" w:rsidRPr="00852B68">
        <w:rPr>
          <w:rFonts w:ascii="Arial" w:hAnsi="Arial" w:cs="Arial"/>
          <w:b/>
          <w:highlight w:val="yellow"/>
        </w:rPr>
        <w:t>i</w:t>
      </w:r>
      <w:r w:rsidRPr="00852B68">
        <w:rPr>
          <w:rFonts w:ascii="Arial" w:hAnsi="Arial" w:cs="Arial"/>
          <w:b/>
          <w:highlight w:val="yellow"/>
        </w:rPr>
        <w:t xml:space="preserve">njecting parameters, </w:t>
      </w:r>
      <w:r w:rsidR="00852B68" w:rsidRPr="00852B68">
        <w:rPr>
          <w:rFonts w:ascii="Arial" w:hAnsi="Arial" w:cs="Arial"/>
          <w:b/>
          <w:highlight w:val="yellow"/>
        </w:rPr>
        <w:t>HCV param</w:t>
      </w:r>
      <w:r w:rsidRPr="00852B68">
        <w:rPr>
          <w:rFonts w:ascii="Arial" w:hAnsi="Arial" w:cs="Arial"/>
          <w:b/>
          <w:highlight w:val="yellow"/>
        </w:rPr>
        <w:t>eters, DAA parameters,</w:t>
      </w:r>
      <w:r>
        <w:rPr>
          <w:rFonts w:ascii="Arial" w:hAnsi="Arial" w:cs="Arial"/>
          <w:b/>
        </w:rPr>
        <w:t xml:space="preserve"> </w:t>
      </w:r>
    </w:p>
    <w:tbl>
      <w:tblPr>
        <w:tblStyle w:val="TableGrid"/>
        <w:tblW w:w="0" w:type="auto"/>
        <w:tblLook w:val="04A0" w:firstRow="1" w:lastRow="0" w:firstColumn="1" w:lastColumn="0" w:noHBand="0" w:noVBand="1"/>
      </w:tblPr>
      <w:tblGrid>
        <w:gridCol w:w="5382"/>
        <w:gridCol w:w="4111"/>
        <w:gridCol w:w="2693"/>
        <w:gridCol w:w="1762"/>
      </w:tblGrid>
      <w:tr w:rsidR="008F7DA7" w14:paraId="0FA546C5" w14:textId="77777777" w:rsidTr="004779E9">
        <w:tc>
          <w:tcPr>
            <w:tcW w:w="5382" w:type="dxa"/>
            <w:tcBorders>
              <w:left w:val="single" w:sz="4" w:space="0" w:color="FFFFFF"/>
              <w:right w:val="single" w:sz="4" w:space="0" w:color="FFFFFF"/>
            </w:tcBorders>
          </w:tcPr>
          <w:p w14:paraId="790619B4" w14:textId="77777777" w:rsidR="00315ABB" w:rsidRPr="006505D2" w:rsidRDefault="00315ABB" w:rsidP="00304554">
            <w:pPr>
              <w:pStyle w:val="BodyText3"/>
              <w:spacing w:line="360" w:lineRule="auto"/>
              <w:rPr>
                <w:rFonts w:ascii="Arial" w:hAnsi="Arial" w:cs="Arial"/>
                <w:b/>
                <w:sz w:val="20"/>
                <w:szCs w:val="20"/>
              </w:rPr>
            </w:pPr>
            <w:r w:rsidRPr="006505D2">
              <w:rPr>
                <w:rFonts w:ascii="Arial" w:hAnsi="Arial" w:cs="Arial"/>
                <w:b/>
                <w:sz w:val="20"/>
                <w:szCs w:val="20"/>
              </w:rPr>
              <w:t>Parameter</w:t>
            </w:r>
          </w:p>
        </w:tc>
        <w:tc>
          <w:tcPr>
            <w:tcW w:w="4111" w:type="dxa"/>
            <w:tcBorders>
              <w:left w:val="single" w:sz="4" w:space="0" w:color="FFFFFF"/>
              <w:right w:val="single" w:sz="4" w:space="0" w:color="FFFFFF"/>
            </w:tcBorders>
          </w:tcPr>
          <w:p w14:paraId="7A15023A" w14:textId="77777777" w:rsidR="00315ABB" w:rsidRPr="006505D2" w:rsidRDefault="00315ABB" w:rsidP="00304554">
            <w:pPr>
              <w:pStyle w:val="BodyText3"/>
              <w:spacing w:line="360" w:lineRule="auto"/>
              <w:rPr>
                <w:rFonts w:ascii="Arial" w:hAnsi="Arial" w:cs="Arial"/>
                <w:b/>
                <w:sz w:val="20"/>
                <w:szCs w:val="20"/>
              </w:rPr>
            </w:pPr>
            <w:r w:rsidRPr="003962FB">
              <w:rPr>
                <w:rFonts w:ascii="Arial" w:hAnsi="Arial" w:cs="Arial"/>
                <w:b/>
                <w:sz w:val="20"/>
                <w:szCs w:val="20"/>
                <w:highlight w:val="yellow"/>
              </w:rPr>
              <w:t xml:space="preserve">Distribution </w:t>
            </w:r>
          </w:p>
        </w:tc>
        <w:tc>
          <w:tcPr>
            <w:tcW w:w="2693" w:type="dxa"/>
            <w:tcBorders>
              <w:left w:val="single" w:sz="4" w:space="0" w:color="FFFFFF"/>
              <w:right w:val="single" w:sz="4" w:space="0" w:color="FFFFFF"/>
            </w:tcBorders>
          </w:tcPr>
          <w:p w14:paraId="13036462" w14:textId="77777777" w:rsidR="00315ABB" w:rsidRPr="006505D2" w:rsidRDefault="00315ABB" w:rsidP="00304554">
            <w:pPr>
              <w:pStyle w:val="BodyText3"/>
              <w:spacing w:line="360" w:lineRule="auto"/>
              <w:rPr>
                <w:rFonts w:ascii="Arial" w:hAnsi="Arial" w:cs="Arial"/>
                <w:b/>
                <w:sz w:val="20"/>
                <w:szCs w:val="20"/>
              </w:rPr>
            </w:pPr>
            <w:r>
              <w:rPr>
                <w:rFonts w:ascii="Arial" w:hAnsi="Arial" w:cs="Arial"/>
                <w:b/>
                <w:sz w:val="20"/>
                <w:szCs w:val="20"/>
              </w:rPr>
              <w:t>Mean value</w:t>
            </w:r>
          </w:p>
        </w:tc>
        <w:tc>
          <w:tcPr>
            <w:tcW w:w="1762" w:type="dxa"/>
            <w:tcBorders>
              <w:left w:val="single" w:sz="4" w:space="0" w:color="FFFFFF"/>
              <w:right w:val="single" w:sz="4" w:space="0" w:color="FFFFFF"/>
            </w:tcBorders>
          </w:tcPr>
          <w:p w14:paraId="042EBA14" w14:textId="77777777" w:rsidR="00315ABB" w:rsidRPr="006505D2" w:rsidRDefault="00315ABB" w:rsidP="00304554">
            <w:pPr>
              <w:pStyle w:val="BodyText3"/>
              <w:spacing w:line="360" w:lineRule="auto"/>
              <w:rPr>
                <w:rFonts w:ascii="Arial" w:hAnsi="Arial" w:cs="Arial"/>
                <w:b/>
                <w:sz w:val="20"/>
                <w:szCs w:val="20"/>
              </w:rPr>
            </w:pPr>
            <w:r w:rsidRPr="006505D2">
              <w:rPr>
                <w:rFonts w:ascii="Arial" w:hAnsi="Arial" w:cs="Arial"/>
                <w:b/>
                <w:sz w:val="20"/>
                <w:szCs w:val="20"/>
              </w:rPr>
              <w:t>Reference</w:t>
            </w:r>
          </w:p>
        </w:tc>
      </w:tr>
      <w:tr w:rsidR="008F7DA7" w14:paraId="6433DE08" w14:textId="77777777" w:rsidTr="009B2936">
        <w:tc>
          <w:tcPr>
            <w:tcW w:w="5382" w:type="dxa"/>
            <w:tcBorders>
              <w:left w:val="single" w:sz="4" w:space="0" w:color="FFFFFF"/>
              <w:bottom w:val="single" w:sz="4" w:space="0" w:color="FFFFFF" w:themeColor="background1"/>
              <w:right w:val="single" w:sz="4" w:space="0" w:color="FFFFFF"/>
            </w:tcBorders>
          </w:tcPr>
          <w:p w14:paraId="1F180B06" w14:textId="35F1BDAD" w:rsidR="00BA1E48" w:rsidRDefault="00BA1E48" w:rsidP="00304554">
            <w:pPr>
              <w:pStyle w:val="BodyText3"/>
              <w:spacing w:line="360" w:lineRule="auto"/>
              <w:rPr>
                <w:rFonts w:ascii="Arial" w:hAnsi="Arial" w:cs="Arial"/>
                <w:sz w:val="20"/>
                <w:szCs w:val="20"/>
              </w:rPr>
            </w:pPr>
            <w:r>
              <w:rPr>
                <w:rFonts w:ascii="Arial" w:hAnsi="Arial" w:cs="Arial"/>
                <w:sz w:val="20"/>
                <w:szCs w:val="20"/>
              </w:rPr>
              <w:t>Number of i</w:t>
            </w:r>
            <w:r w:rsidRPr="009C2654">
              <w:rPr>
                <w:rFonts w:ascii="Arial" w:hAnsi="Arial" w:cs="Arial"/>
                <w:sz w:val="20"/>
                <w:szCs w:val="20"/>
              </w:rPr>
              <w:t>ndividuals incarcerated per annum</w:t>
            </w:r>
          </w:p>
        </w:tc>
        <w:tc>
          <w:tcPr>
            <w:tcW w:w="4111" w:type="dxa"/>
            <w:tcBorders>
              <w:left w:val="single" w:sz="4" w:space="0" w:color="FFFFFF"/>
              <w:bottom w:val="single" w:sz="4" w:space="0" w:color="FFFFFF" w:themeColor="background1"/>
              <w:right w:val="single" w:sz="4" w:space="0" w:color="FFFFFF"/>
            </w:tcBorders>
          </w:tcPr>
          <w:p w14:paraId="786B956E" w14:textId="1606675F" w:rsidR="00BA1E48" w:rsidRPr="009C2654" w:rsidRDefault="00BA1E48" w:rsidP="00304554">
            <w:pPr>
              <w:spacing w:line="360" w:lineRule="auto"/>
              <w:rPr>
                <w:rFonts w:ascii="Arial" w:hAnsi="Arial" w:cs="Arial"/>
                <w:sz w:val="20"/>
                <w:szCs w:val="20"/>
              </w:rPr>
            </w:pPr>
            <w:r w:rsidRPr="009C2654">
              <w:rPr>
                <w:rFonts w:ascii="Arial" w:hAnsi="Arial" w:cs="Arial"/>
                <w:sz w:val="20"/>
                <w:szCs w:val="20"/>
              </w:rPr>
              <w:t>Exponential (</w:t>
            </w:r>
            <w:r w:rsidRPr="009C2654">
              <w:rPr>
                <w:rFonts w:ascii="Arial" w:hAnsi="Arial" w:cs="Arial"/>
                <w:color w:val="222222"/>
                <w:sz w:val="20"/>
                <w:szCs w:val="20"/>
                <w:shd w:val="clear" w:color="auto" w:fill="FFFFFF"/>
              </w:rPr>
              <w:t>μ</w:t>
            </w:r>
            <w:r w:rsidRPr="009C2654">
              <w:rPr>
                <w:rFonts w:ascii="Arial" w:hAnsi="Arial" w:cs="Arial"/>
                <w:bCs/>
                <w:sz w:val="20"/>
                <w:szCs w:val="20"/>
              </w:rPr>
              <w:t xml:space="preserve"> = 974.5</w:t>
            </w:r>
            <w:r w:rsidRPr="009C2654">
              <w:rPr>
                <w:rFonts w:ascii="Arial" w:hAnsi="Arial" w:cs="Arial"/>
                <w:sz w:val="20"/>
                <w:szCs w:val="20"/>
              </w:rPr>
              <w:t>); annual increase of 0.0419 applied</w:t>
            </w:r>
          </w:p>
        </w:tc>
        <w:tc>
          <w:tcPr>
            <w:tcW w:w="2693" w:type="dxa"/>
            <w:tcBorders>
              <w:left w:val="single" w:sz="4" w:space="0" w:color="FFFFFF"/>
              <w:bottom w:val="single" w:sz="4" w:space="0" w:color="FFFFFF" w:themeColor="background1"/>
              <w:right w:val="single" w:sz="4" w:space="0" w:color="FFFFFF"/>
            </w:tcBorders>
          </w:tcPr>
          <w:p w14:paraId="52509C43" w14:textId="0EB872F8" w:rsidR="00BA1E48" w:rsidRPr="009C2654" w:rsidRDefault="00BA1E48" w:rsidP="00304554">
            <w:pPr>
              <w:pStyle w:val="BodyText3"/>
              <w:spacing w:line="360" w:lineRule="auto"/>
              <w:rPr>
                <w:rFonts w:ascii="Arial" w:hAnsi="Arial" w:cs="Arial"/>
                <w:sz w:val="20"/>
                <w:szCs w:val="20"/>
              </w:rPr>
            </w:pPr>
            <w:r w:rsidRPr="009C2654">
              <w:rPr>
                <w:rFonts w:ascii="Arial" w:hAnsi="Arial" w:cs="Arial"/>
                <w:sz w:val="20"/>
                <w:szCs w:val="20"/>
              </w:rPr>
              <w:t>974.5</w:t>
            </w:r>
          </w:p>
        </w:tc>
        <w:tc>
          <w:tcPr>
            <w:tcW w:w="1762" w:type="dxa"/>
            <w:tcBorders>
              <w:left w:val="single" w:sz="4" w:space="0" w:color="FFFFFF"/>
              <w:bottom w:val="single" w:sz="4" w:space="0" w:color="FFFFFF" w:themeColor="background1"/>
              <w:right w:val="single" w:sz="4" w:space="0" w:color="FFFFFF"/>
            </w:tcBorders>
          </w:tcPr>
          <w:p w14:paraId="7987A78E" w14:textId="77777777" w:rsidR="00BA1E48" w:rsidRPr="009C2654" w:rsidRDefault="00BA1E48" w:rsidP="00304554">
            <w:pPr>
              <w:pStyle w:val="BodyText3"/>
              <w:spacing w:line="360" w:lineRule="auto"/>
              <w:rPr>
                <w:rFonts w:ascii="Arial" w:hAnsi="Arial" w:cs="Arial"/>
                <w:sz w:val="20"/>
                <w:szCs w:val="20"/>
              </w:rPr>
            </w:pPr>
          </w:p>
        </w:tc>
      </w:tr>
      <w:tr w:rsidR="008F7DA7" w14:paraId="3B5F8E5F" w14:textId="77777777" w:rsidTr="009B2936">
        <w:tc>
          <w:tcPr>
            <w:tcW w:w="5382" w:type="dxa"/>
            <w:tcBorders>
              <w:top w:val="single" w:sz="4" w:space="0" w:color="FFFFFF" w:themeColor="background1"/>
              <w:left w:val="single" w:sz="4" w:space="0" w:color="FFFFFF"/>
              <w:bottom w:val="nil"/>
              <w:right w:val="single" w:sz="4" w:space="0" w:color="FFFFFF"/>
            </w:tcBorders>
          </w:tcPr>
          <w:p w14:paraId="30B5C405" w14:textId="2C72CFEE" w:rsidR="009B2936" w:rsidRDefault="009B2936" w:rsidP="00304554">
            <w:pPr>
              <w:pStyle w:val="BodyText3"/>
              <w:spacing w:line="360" w:lineRule="auto"/>
              <w:rPr>
                <w:rFonts w:ascii="Arial" w:hAnsi="Arial" w:cs="Arial"/>
                <w:sz w:val="20"/>
                <w:szCs w:val="20"/>
              </w:rPr>
            </w:pPr>
            <w:r>
              <w:rPr>
                <w:rFonts w:ascii="Arial" w:hAnsi="Arial" w:cs="Arial"/>
                <w:sz w:val="20"/>
                <w:szCs w:val="20"/>
              </w:rPr>
              <w:t>Sharing of injecting equipment</w:t>
            </w:r>
          </w:p>
        </w:tc>
        <w:tc>
          <w:tcPr>
            <w:tcW w:w="4111" w:type="dxa"/>
            <w:tcBorders>
              <w:top w:val="single" w:sz="4" w:space="0" w:color="FFFFFF" w:themeColor="background1"/>
              <w:left w:val="single" w:sz="4" w:space="0" w:color="FFFFFF"/>
              <w:bottom w:val="single" w:sz="4" w:space="0" w:color="FFFFFF"/>
              <w:right w:val="single" w:sz="4" w:space="0" w:color="FFFFFF"/>
            </w:tcBorders>
          </w:tcPr>
          <w:p w14:paraId="482DAF89" w14:textId="77777777" w:rsidR="009B2936" w:rsidRPr="009C2654" w:rsidRDefault="009B2936" w:rsidP="00304554">
            <w:pPr>
              <w:spacing w:line="360" w:lineRule="auto"/>
              <w:rPr>
                <w:rFonts w:ascii="Arial" w:hAnsi="Arial" w:cs="Arial"/>
                <w:sz w:val="20"/>
                <w:szCs w:val="20"/>
              </w:rPr>
            </w:pPr>
          </w:p>
        </w:tc>
        <w:tc>
          <w:tcPr>
            <w:tcW w:w="2693" w:type="dxa"/>
            <w:tcBorders>
              <w:top w:val="single" w:sz="4" w:space="0" w:color="FFFFFF" w:themeColor="background1"/>
              <w:left w:val="single" w:sz="4" w:space="0" w:color="FFFFFF"/>
              <w:bottom w:val="single" w:sz="4" w:space="0" w:color="FFFFFF"/>
              <w:right w:val="single" w:sz="4" w:space="0" w:color="FFFFFF"/>
            </w:tcBorders>
          </w:tcPr>
          <w:p w14:paraId="1BB3EBB2" w14:textId="77777777" w:rsidR="009B2936" w:rsidRPr="009C2654" w:rsidRDefault="009B2936" w:rsidP="00304554">
            <w:pPr>
              <w:pStyle w:val="BodyText3"/>
              <w:spacing w:line="360" w:lineRule="auto"/>
              <w:rPr>
                <w:rFonts w:ascii="Arial" w:hAnsi="Arial" w:cs="Arial"/>
                <w:sz w:val="20"/>
                <w:szCs w:val="20"/>
              </w:rPr>
            </w:pPr>
          </w:p>
        </w:tc>
        <w:tc>
          <w:tcPr>
            <w:tcW w:w="1762" w:type="dxa"/>
            <w:tcBorders>
              <w:top w:val="single" w:sz="4" w:space="0" w:color="FFFFFF" w:themeColor="background1"/>
              <w:left w:val="single" w:sz="4" w:space="0" w:color="FFFFFF"/>
              <w:bottom w:val="single" w:sz="4" w:space="0" w:color="FFFFFF"/>
              <w:right w:val="single" w:sz="4" w:space="0" w:color="FFFFFF"/>
            </w:tcBorders>
          </w:tcPr>
          <w:p w14:paraId="6065C5BB" w14:textId="77777777" w:rsidR="009B2936" w:rsidRPr="009C2654" w:rsidRDefault="009B2936" w:rsidP="00304554">
            <w:pPr>
              <w:pStyle w:val="BodyText3"/>
              <w:spacing w:line="360" w:lineRule="auto"/>
              <w:rPr>
                <w:rFonts w:ascii="Arial" w:hAnsi="Arial" w:cs="Arial"/>
                <w:sz w:val="20"/>
                <w:szCs w:val="20"/>
              </w:rPr>
            </w:pPr>
          </w:p>
        </w:tc>
      </w:tr>
      <w:tr w:rsidR="008F7DA7" w14:paraId="26903FEA" w14:textId="77777777" w:rsidTr="009B2936">
        <w:tc>
          <w:tcPr>
            <w:tcW w:w="5382" w:type="dxa"/>
            <w:tcBorders>
              <w:top w:val="single" w:sz="4" w:space="0" w:color="FFFFFF" w:themeColor="background1"/>
              <w:left w:val="single" w:sz="4" w:space="0" w:color="FFFFFF"/>
              <w:bottom w:val="nil"/>
              <w:right w:val="single" w:sz="4" w:space="0" w:color="FFFFFF"/>
            </w:tcBorders>
          </w:tcPr>
          <w:p w14:paraId="3F10B5BE" w14:textId="1217C038" w:rsidR="009B2936" w:rsidRDefault="009B2936" w:rsidP="00304554">
            <w:pPr>
              <w:pStyle w:val="BodyText3"/>
              <w:spacing w:line="360" w:lineRule="auto"/>
              <w:jc w:val="right"/>
              <w:rPr>
                <w:rFonts w:ascii="Arial" w:hAnsi="Arial" w:cs="Arial"/>
                <w:sz w:val="20"/>
                <w:szCs w:val="20"/>
              </w:rPr>
            </w:pPr>
            <w:r>
              <w:rPr>
                <w:rFonts w:ascii="Arial" w:hAnsi="Arial" w:cs="Arial"/>
                <w:sz w:val="20"/>
                <w:szCs w:val="20"/>
              </w:rPr>
              <w:t>Injecting less than daily</w:t>
            </w:r>
          </w:p>
        </w:tc>
        <w:tc>
          <w:tcPr>
            <w:tcW w:w="4111" w:type="dxa"/>
            <w:tcBorders>
              <w:top w:val="single" w:sz="4" w:space="0" w:color="FFFFFF" w:themeColor="background1"/>
              <w:left w:val="single" w:sz="4" w:space="0" w:color="FFFFFF"/>
              <w:bottom w:val="single" w:sz="4" w:space="0" w:color="FFFFFF"/>
              <w:right w:val="single" w:sz="4" w:space="0" w:color="FFFFFF"/>
            </w:tcBorders>
          </w:tcPr>
          <w:p w14:paraId="7F18FF8E" w14:textId="6C85610D" w:rsidR="009B2936" w:rsidRPr="009C2654" w:rsidRDefault="009B2936" w:rsidP="00304554">
            <w:pPr>
              <w:spacing w:line="360" w:lineRule="auto"/>
              <w:rPr>
                <w:rFonts w:ascii="Arial" w:hAnsi="Arial" w:cs="Arial"/>
                <w:sz w:val="20"/>
                <w:szCs w:val="20"/>
              </w:rPr>
            </w:pPr>
          </w:p>
        </w:tc>
        <w:tc>
          <w:tcPr>
            <w:tcW w:w="2693" w:type="dxa"/>
            <w:tcBorders>
              <w:top w:val="single" w:sz="4" w:space="0" w:color="FFFFFF" w:themeColor="background1"/>
              <w:left w:val="single" w:sz="4" w:space="0" w:color="FFFFFF"/>
              <w:bottom w:val="single" w:sz="4" w:space="0" w:color="FFFFFF"/>
              <w:right w:val="single" w:sz="4" w:space="0" w:color="FFFFFF"/>
            </w:tcBorders>
          </w:tcPr>
          <w:p w14:paraId="7D10DA00" w14:textId="77777777" w:rsidR="009B2936" w:rsidRPr="009C2654" w:rsidRDefault="009B2936" w:rsidP="00304554">
            <w:pPr>
              <w:pStyle w:val="BodyText3"/>
              <w:spacing w:line="360" w:lineRule="auto"/>
              <w:rPr>
                <w:rFonts w:ascii="Arial" w:hAnsi="Arial" w:cs="Arial"/>
                <w:sz w:val="20"/>
                <w:szCs w:val="20"/>
              </w:rPr>
            </w:pPr>
          </w:p>
        </w:tc>
        <w:tc>
          <w:tcPr>
            <w:tcW w:w="1762" w:type="dxa"/>
            <w:tcBorders>
              <w:top w:val="single" w:sz="4" w:space="0" w:color="FFFFFF" w:themeColor="background1"/>
              <w:left w:val="single" w:sz="4" w:space="0" w:color="FFFFFF"/>
              <w:bottom w:val="single" w:sz="4" w:space="0" w:color="FFFFFF"/>
              <w:right w:val="single" w:sz="4" w:space="0" w:color="FFFFFF"/>
            </w:tcBorders>
          </w:tcPr>
          <w:p w14:paraId="0A88361A" w14:textId="77777777" w:rsidR="009B2936" w:rsidRPr="009C2654" w:rsidRDefault="009B2936" w:rsidP="00304554">
            <w:pPr>
              <w:pStyle w:val="BodyText3"/>
              <w:spacing w:line="360" w:lineRule="auto"/>
              <w:rPr>
                <w:rFonts w:ascii="Arial" w:hAnsi="Arial" w:cs="Arial"/>
                <w:sz w:val="20"/>
                <w:szCs w:val="20"/>
              </w:rPr>
            </w:pPr>
          </w:p>
        </w:tc>
      </w:tr>
      <w:tr w:rsidR="008F7DA7" w14:paraId="35412117" w14:textId="77777777" w:rsidTr="009B2936">
        <w:tc>
          <w:tcPr>
            <w:tcW w:w="5382" w:type="dxa"/>
            <w:tcBorders>
              <w:top w:val="single" w:sz="4" w:space="0" w:color="FFFFFF" w:themeColor="background1"/>
              <w:left w:val="single" w:sz="4" w:space="0" w:color="FFFFFF"/>
              <w:bottom w:val="nil"/>
              <w:right w:val="single" w:sz="4" w:space="0" w:color="FFFFFF"/>
            </w:tcBorders>
          </w:tcPr>
          <w:p w14:paraId="36A9B718" w14:textId="4B56AD5B" w:rsidR="009B2936" w:rsidRDefault="009B2936" w:rsidP="00304554">
            <w:pPr>
              <w:pStyle w:val="BodyText3"/>
              <w:spacing w:line="360" w:lineRule="auto"/>
              <w:jc w:val="right"/>
              <w:rPr>
                <w:rFonts w:ascii="Arial" w:hAnsi="Arial" w:cs="Arial"/>
                <w:sz w:val="20"/>
                <w:szCs w:val="20"/>
              </w:rPr>
            </w:pPr>
            <w:r>
              <w:rPr>
                <w:rFonts w:ascii="Arial" w:hAnsi="Arial" w:cs="Arial"/>
                <w:sz w:val="20"/>
                <w:szCs w:val="20"/>
              </w:rPr>
              <w:t>Injecting daily or more</w:t>
            </w:r>
          </w:p>
        </w:tc>
        <w:tc>
          <w:tcPr>
            <w:tcW w:w="4111" w:type="dxa"/>
            <w:tcBorders>
              <w:top w:val="single" w:sz="4" w:space="0" w:color="FFFFFF" w:themeColor="background1"/>
              <w:left w:val="single" w:sz="4" w:space="0" w:color="FFFFFF"/>
              <w:bottom w:val="single" w:sz="4" w:space="0" w:color="FFFFFF"/>
              <w:right w:val="single" w:sz="4" w:space="0" w:color="FFFFFF"/>
            </w:tcBorders>
          </w:tcPr>
          <w:p w14:paraId="27E1E551" w14:textId="77777777" w:rsidR="009B2936" w:rsidRPr="009C2654" w:rsidRDefault="009B2936" w:rsidP="00304554">
            <w:pPr>
              <w:spacing w:line="360" w:lineRule="auto"/>
              <w:rPr>
                <w:rFonts w:ascii="Arial" w:hAnsi="Arial" w:cs="Arial"/>
                <w:sz w:val="20"/>
                <w:szCs w:val="20"/>
              </w:rPr>
            </w:pPr>
          </w:p>
        </w:tc>
        <w:tc>
          <w:tcPr>
            <w:tcW w:w="2693" w:type="dxa"/>
            <w:tcBorders>
              <w:top w:val="single" w:sz="4" w:space="0" w:color="FFFFFF" w:themeColor="background1"/>
              <w:left w:val="single" w:sz="4" w:space="0" w:color="FFFFFF"/>
              <w:bottom w:val="single" w:sz="4" w:space="0" w:color="FFFFFF"/>
              <w:right w:val="single" w:sz="4" w:space="0" w:color="FFFFFF"/>
            </w:tcBorders>
          </w:tcPr>
          <w:p w14:paraId="202726D9" w14:textId="77777777" w:rsidR="009B2936" w:rsidRPr="009C2654" w:rsidRDefault="009B2936" w:rsidP="00304554">
            <w:pPr>
              <w:pStyle w:val="BodyText3"/>
              <w:spacing w:line="360" w:lineRule="auto"/>
              <w:rPr>
                <w:rFonts w:ascii="Arial" w:hAnsi="Arial" w:cs="Arial"/>
                <w:sz w:val="20"/>
                <w:szCs w:val="20"/>
              </w:rPr>
            </w:pPr>
          </w:p>
        </w:tc>
        <w:tc>
          <w:tcPr>
            <w:tcW w:w="1762" w:type="dxa"/>
            <w:tcBorders>
              <w:top w:val="single" w:sz="4" w:space="0" w:color="FFFFFF" w:themeColor="background1"/>
              <w:left w:val="single" w:sz="4" w:space="0" w:color="FFFFFF"/>
              <w:bottom w:val="single" w:sz="4" w:space="0" w:color="FFFFFF"/>
              <w:right w:val="single" w:sz="4" w:space="0" w:color="FFFFFF"/>
            </w:tcBorders>
          </w:tcPr>
          <w:p w14:paraId="190A252E" w14:textId="77777777" w:rsidR="009B2936" w:rsidRPr="009C2654" w:rsidRDefault="009B2936" w:rsidP="00304554">
            <w:pPr>
              <w:pStyle w:val="BodyText3"/>
              <w:spacing w:line="360" w:lineRule="auto"/>
              <w:rPr>
                <w:rFonts w:ascii="Arial" w:hAnsi="Arial" w:cs="Arial"/>
                <w:sz w:val="20"/>
                <w:szCs w:val="20"/>
              </w:rPr>
            </w:pPr>
          </w:p>
        </w:tc>
      </w:tr>
      <w:tr w:rsidR="008F7DA7" w14:paraId="64ADE55E" w14:textId="77777777" w:rsidTr="009B2936">
        <w:tc>
          <w:tcPr>
            <w:tcW w:w="5382" w:type="dxa"/>
            <w:tcBorders>
              <w:top w:val="nil"/>
              <w:left w:val="single" w:sz="4" w:space="0" w:color="FFFFFF"/>
              <w:bottom w:val="single" w:sz="4" w:space="0" w:color="FFFFFF"/>
              <w:right w:val="single" w:sz="4" w:space="0" w:color="FFFFFF"/>
            </w:tcBorders>
          </w:tcPr>
          <w:p w14:paraId="67AF6846" w14:textId="56808B8B" w:rsidR="009B2936" w:rsidRDefault="009B2936" w:rsidP="00304554">
            <w:pPr>
              <w:pStyle w:val="BodyText3"/>
              <w:spacing w:line="360" w:lineRule="auto"/>
              <w:rPr>
                <w:rFonts w:ascii="Arial" w:hAnsi="Arial" w:cs="Arial"/>
                <w:sz w:val="20"/>
                <w:szCs w:val="20"/>
              </w:rPr>
            </w:pPr>
            <w:r>
              <w:rPr>
                <w:rFonts w:ascii="Arial" w:hAnsi="Arial" w:cs="Arial"/>
                <w:sz w:val="20"/>
                <w:szCs w:val="20"/>
              </w:rPr>
              <w:t>Death in prison</w:t>
            </w:r>
          </w:p>
        </w:tc>
        <w:tc>
          <w:tcPr>
            <w:tcW w:w="4111" w:type="dxa"/>
            <w:tcBorders>
              <w:top w:val="single" w:sz="4" w:space="0" w:color="FFFFFF"/>
              <w:left w:val="single" w:sz="4" w:space="0" w:color="FFFFFF"/>
              <w:bottom w:val="single" w:sz="4" w:space="0" w:color="FFFFFF"/>
              <w:right w:val="single" w:sz="4" w:space="0" w:color="FFFFFF"/>
            </w:tcBorders>
          </w:tcPr>
          <w:p w14:paraId="4F4038E5" w14:textId="77777777" w:rsidR="009B2936" w:rsidRPr="00AD3CF1" w:rsidRDefault="009B2936" w:rsidP="00304554">
            <w:pPr>
              <w:pStyle w:val="BodyText3"/>
              <w:spacing w:line="360" w:lineRule="auto"/>
              <w:rPr>
                <w:rFonts w:ascii="Arial" w:hAnsi="Arial" w:cs="Arial"/>
                <w:bCs/>
                <w:sz w:val="20"/>
                <w:szCs w:val="20"/>
              </w:rPr>
            </w:pPr>
          </w:p>
        </w:tc>
        <w:tc>
          <w:tcPr>
            <w:tcW w:w="2693" w:type="dxa"/>
            <w:tcBorders>
              <w:top w:val="single" w:sz="4" w:space="0" w:color="FFFFFF"/>
              <w:left w:val="single" w:sz="4" w:space="0" w:color="FFFFFF"/>
              <w:bottom w:val="single" w:sz="4" w:space="0" w:color="FFFFFF"/>
              <w:right w:val="single" w:sz="4" w:space="0" w:color="FFFFFF"/>
            </w:tcBorders>
          </w:tcPr>
          <w:p w14:paraId="6DD37F82" w14:textId="77777777" w:rsidR="009B2936" w:rsidRPr="006505D2" w:rsidRDefault="009B2936" w:rsidP="00304554">
            <w:pPr>
              <w:pStyle w:val="BodyText3"/>
              <w:spacing w:line="360" w:lineRule="auto"/>
              <w:rPr>
                <w:rFonts w:ascii="Arial" w:hAnsi="Arial" w:cs="Arial"/>
                <w:bCs/>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65CF81A8" w14:textId="77777777" w:rsidR="009B2936" w:rsidRPr="006505D2" w:rsidRDefault="009B2936" w:rsidP="00304554">
            <w:pPr>
              <w:pStyle w:val="BodyText3"/>
              <w:spacing w:line="360" w:lineRule="auto"/>
              <w:rPr>
                <w:rFonts w:ascii="Arial" w:hAnsi="Arial" w:cs="Arial"/>
                <w:bCs/>
                <w:sz w:val="20"/>
                <w:szCs w:val="20"/>
              </w:rPr>
            </w:pPr>
          </w:p>
        </w:tc>
      </w:tr>
      <w:tr w:rsidR="008F7DA7" w14:paraId="54E77E47"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4B2F87A5" w14:textId="140E44D8" w:rsidR="009B2936" w:rsidRDefault="009B2936" w:rsidP="00304554">
            <w:pPr>
              <w:pStyle w:val="BodyText3"/>
              <w:spacing w:line="360" w:lineRule="auto"/>
              <w:jc w:val="right"/>
              <w:rPr>
                <w:rFonts w:ascii="Arial" w:hAnsi="Arial" w:cs="Arial"/>
                <w:sz w:val="20"/>
                <w:szCs w:val="20"/>
              </w:rPr>
            </w:pPr>
            <w:r>
              <w:rPr>
                <w:rFonts w:ascii="Arial" w:hAnsi="Arial" w:cs="Arial"/>
                <w:sz w:val="20"/>
                <w:szCs w:val="20"/>
              </w:rPr>
              <w:t>Natural Death</w:t>
            </w:r>
          </w:p>
        </w:tc>
        <w:tc>
          <w:tcPr>
            <w:tcW w:w="4111" w:type="dxa"/>
            <w:tcBorders>
              <w:top w:val="single" w:sz="4" w:space="0" w:color="FFFFFF"/>
              <w:left w:val="single" w:sz="4" w:space="0" w:color="FFFFFF"/>
              <w:bottom w:val="single" w:sz="4" w:space="0" w:color="FFFFFF"/>
              <w:right w:val="single" w:sz="4" w:space="0" w:color="FFFFFF"/>
            </w:tcBorders>
          </w:tcPr>
          <w:p w14:paraId="79739C28" w14:textId="2D48EC14" w:rsidR="009B2936" w:rsidRPr="00AD3CF1" w:rsidRDefault="009B2936" w:rsidP="00304554">
            <w:pPr>
              <w:pStyle w:val="BodyText3"/>
              <w:spacing w:line="360" w:lineRule="auto"/>
              <w:rPr>
                <w:rFonts w:ascii="Arial" w:hAnsi="Arial" w:cs="Arial"/>
                <w:bCs/>
                <w:sz w:val="20"/>
                <w:szCs w:val="20"/>
              </w:rPr>
            </w:pPr>
            <w:r>
              <w:rPr>
                <w:rFonts w:ascii="Arial" w:hAnsi="Arial" w:cs="Arial"/>
                <w:bCs/>
                <w:sz w:val="20"/>
                <w:szCs w:val="20"/>
              </w:rPr>
              <w:t xml:space="preserve">Normal distribution </w:t>
            </w:r>
          </w:p>
        </w:tc>
        <w:tc>
          <w:tcPr>
            <w:tcW w:w="2693" w:type="dxa"/>
            <w:tcBorders>
              <w:top w:val="single" w:sz="4" w:space="0" w:color="FFFFFF"/>
              <w:left w:val="single" w:sz="4" w:space="0" w:color="FFFFFF"/>
              <w:bottom w:val="single" w:sz="4" w:space="0" w:color="FFFFFF"/>
              <w:right w:val="single" w:sz="4" w:space="0" w:color="FFFFFF"/>
            </w:tcBorders>
          </w:tcPr>
          <w:p w14:paraId="633A94DA" w14:textId="77777777" w:rsidR="009B2936" w:rsidRPr="006505D2" w:rsidRDefault="009B2936" w:rsidP="00304554">
            <w:pPr>
              <w:pStyle w:val="BodyText3"/>
              <w:spacing w:line="360" w:lineRule="auto"/>
              <w:rPr>
                <w:rFonts w:ascii="Arial" w:hAnsi="Arial" w:cs="Arial"/>
                <w:bCs/>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596D65CE" w14:textId="77777777" w:rsidR="009B2936" w:rsidRPr="006505D2" w:rsidRDefault="009B2936" w:rsidP="00304554">
            <w:pPr>
              <w:pStyle w:val="BodyText3"/>
              <w:spacing w:line="360" w:lineRule="auto"/>
              <w:rPr>
                <w:rFonts w:ascii="Arial" w:hAnsi="Arial" w:cs="Arial"/>
                <w:bCs/>
                <w:sz w:val="20"/>
                <w:szCs w:val="20"/>
              </w:rPr>
            </w:pPr>
          </w:p>
        </w:tc>
      </w:tr>
      <w:tr w:rsidR="008F7DA7" w14:paraId="0D996C8C"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6EFC3635" w14:textId="324CB3BA" w:rsidR="009B2936" w:rsidRDefault="009B2936" w:rsidP="00304554">
            <w:pPr>
              <w:pStyle w:val="BodyText3"/>
              <w:spacing w:line="360" w:lineRule="auto"/>
              <w:jc w:val="right"/>
              <w:rPr>
                <w:rFonts w:ascii="Arial" w:hAnsi="Arial" w:cs="Arial"/>
                <w:sz w:val="20"/>
                <w:szCs w:val="20"/>
              </w:rPr>
            </w:pPr>
            <w:r>
              <w:rPr>
                <w:rFonts w:ascii="Arial" w:hAnsi="Arial" w:cs="Arial"/>
                <w:sz w:val="20"/>
                <w:szCs w:val="20"/>
              </w:rPr>
              <w:t>Death via HCV</w:t>
            </w:r>
          </w:p>
        </w:tc>
        <w:tc>
          <w:tcPr>
            <w:tcW w:w="4111" w:type="dxa"/>
            <w:tcBorders>
              <w:top w:val="single" w:sz="4" w:space="0" w:color="FFFFFF"/>
              <w:left w:val="single" w:sz="4" w:space="0" w:color="FFFFFF"/>
              <w:bottom w:val="single" w:sz="4" w:space="0" w:color="FFFFFF"/>
              <w:right w:val="single" w:sz="4" w:space="0" w:color="FFFFFF"/>
            </w:tcBorders>
          </w:tcPr>
          <w:p w14:paraId="5CB87E5F" w14:textId="492978BB" w:rsidR="009B2936" w:rsidRPr="00AD3CF1" w:rsidRDefault="009B2936" w:rsidP="00304554">
            <w:pPr>
              <w:pStyle w:val="BodyText3"/>
              <w:spacing w:line="360" w:lineRule="auto"/>
              <w:rPr>
                <w:rFonts w:ascii="Arial" w:hAnsi="Arial" w:cs="Arial"/>
                <w:bCs/>
                <w:sz w:val="20"/>
                <w:szCs w:val="20"/>
              </w:rPr>
            </w:pPr>
            <w:r>
              <w:rPr>
                <w:rFonts w:ascii="Arial" w:hAnsi="Arial" w:cs="Arial"/>
                <w:bCs/>
                <w:sz w:val="20"/>
                <w:szCs w:val="20"/>
              </w:rPr>
              <w:t>Normal distribution</w:t>
            </w:r>
          </w:p>
        </w:tc>
        <w:tc>
          <w:tcPr>
            <w:tcW w:w="2693" w:type="dxa"/>
            <w:tcBorders>
              <w:top w:val="single" w:sz="4" w:space="0" w:color="FFFFFF"/>
              <w:left w:val="single" w:sz="4" w:space="0" w:color="FFFFFF"/>
              <w:bottom w:val="single" w:sz="4" w:space="0" w:color="FFFFFF"/>
              <w:right w:val="single" w:sz="4" w:space="0" w:color="FFFFFF"/>
            </w:tcBorders>
          </w:tcPr>
          <w:p w14:paraId="2CD4EABD" w14:textId="77777777" w:rsidR="009B2936" w:rsidRPr="006505D2" w:rsidRDefault="009B2936" w:rsidP="00304554">
            <w:pPr>
              <w:pStyle w:val="BodyText3"/>
              <w:spacing w:line="360" w:lineRule="auto"/>
              <w:rPr>
                <w:rFonts w:ascii="Arial" w:hAnsi="Arial" w:cs="Arial"/>
                <w:bCs/>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7F3E2188" w14:textId="77777777" w:rsidR="009B2936" w:rsidRPr="006505D2" w:rsidRDefault="009B2936" w:rsidP="00304554">
            <w:pPr>
              <w:pStyle w:val="BodyText3"/>
              <w:spacing w:line="360" w:lineRule="auto"/>
              <w:rPr>
                <w:rFonts w:ascii="Arial" w:hAnsi="Arial" w:cs="Arial"/>
                <w:bCs/>
                <w:sz w:val="20"/>
                <w:szCs w:val="20"/>
              </w:rPr>
            </w:pPr>
          </w:p>
        </w:tc>
      </w:tr>
      <w:tr w:rsidR="008F7DA7" w14:paraId="406119E2"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76B44DAE" w14:textId="4ED24C1E" w:rsidR="00BA1E48" w:rsidRPr="00BA1E48" w:rsidRDefault="009B2936" w:rsidP="00304554">
            <w:pPr>
              <w:pStyle w:val="BodyText3"/>
              <w:spacing w:line="360" w:lineRule="auto"/>
              <w:rPr>
                <w:rFonts w:ascii="Arial" w:hAnsi="Arial" w:cs="Arial"/>
                <w:b/>
                <w:sz w:val="20"/>
                <w:szCs w:val="20"/>
              </w:rPr>
            </w:pPr>
            <w:r>
              <w:rPr>
                <w:rFonts w:ascii="Arial" w:hAnsi="Arial" w:cs="Arial"/>
                <w:b/>
                <w:sz w:val="20"/>
                <w:szCs w:val="20"/>
              </w:rPr>
              <w:t>HCV progression rates</w:t>
            </w:r>
          </w:p>
        </w:tc>
        <w:tc>
          <w:tcPr>
            <w:tcW w:w="4111" w:type="dxa"/>
            <w:tcBorders>
              <w:top w:val="single" w:sz="4" w:space="0" w:color="FFFFFF"/>
              <w:left w:val="single" w:sz="4" w:space="0" w:color="FFFFFF"/>
              <w:bottom w:val="single" w:sz="4" w:space="0" w:color="FFFFFF"/>
              <w:right w:val="single" w:sz="4" w:space="0" w:color="FFFFFF"/>
            </w:tcBorders>
          </w:tcPr>
          <w:p w14:paraId="7E1502F8" w14:textId="77777777" w:rsidR="00BA1E48" w:rsidRPr="00AD3CF1" w:rsidRDefault="00BA1E48" w:rsidP="00304554">
            <w:pPr>
              <w:pStyle w:val="BodyText3"/>
              <w:spacing w:line="360" w:lineRule="auto"/>
              <w:rPr>
                <w:rFonts w:ascii="Arial" w:hAnsi="Arial" w:cs="Arial"/>
                <w:bCs/>
                <w:sz w:val="20"/>
                <w:szCs w:val="20"/>
              </w:rPr>
            </w:pPr>
          </w:p>
        </w:tc>
        <w:tc>
          <w:tcPr>
            <w:tcW w:w="2693" w:type="dxa"/>
            <w:tcBorders>
              <w:top w:val="single" w:sz="4" w:space="0" w:color="FFFFFF"/>
              <w:left w:val="single" w:sz="4" w:space="0" w:color="FFFFFF"/>
              <w:bottom w:val="single" w:sz="4" w:space="0" w:color="FFFFFF"/>
              <w:right w:val="single" w:sz="4" w:space="0" w:color="FFFFFF"/>
            </w:tcBorders>
          </w:tcPr>
          <w:p w14:paraId="071FE08E" w14:textId="77777777" w:rsidR="00BA1E48" w:rsidRPr="006505D2" w:rsidRDefault="00BA1E48" w:rsidP="00304554">
            <w:pPr>
              <w:pStyle w:val="BodyText3"/>
              <w:spacing w:line="360" w:lineRule="auto"/>
              <w:rPr>
                <w:rFonts w:ascii="Arial" w:hAnsi="Arial" w:cs="Arial"/>
                <w:bCs/>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6CF64FD2" w14:textId="77777777" w:rsidR="00BA1E48" w:rsidRPr="006505D2" w:rsidRDefault="00BA1E48" w:rsidP="00304554">
            <w:pPr>
              <w:pStyle w:val="BodyText3"/>
              <w:spacing w:line="360" w:lineRule="auto"/>
              <w:rPr>
                <w:rFonts w:ascii="Arial" w:hAnsi="Arial" w:cs="Arial"/>
                <w:bCs/>
                <w:sz w:val="20"/>
                <w:szCs w:val="20"/>
              </w:rPr>
            </w:pPr>
          </w:p>
        </w:tc>
      </w:tr>
      <w:tr w:rsidR="008F7DA7" w14:paraId="217CFBC3" w14:textId="77777777" w:rsidTr="004779E9">
        <w:trPr>
          <w:trHeight w:val="294"/>
        </w:trPr>
        <w:tc>
          <w:tcPr>
            <w:tcW w:w="5382" w:type="dxa"/>
            <w:tcBorders>
              <w:top w:val="single" w:sz="4" w:space="0" w:color="FFFFFF"/>
              <w:left w:val="single" w:sz="4" w:space="0" w:color="FFFFFF"/>
              <w:bottom w:val="single" w:sz="4" w:space="0" w:color="FFFFFF"/>
              <w:right w:val="single" w:sz="4" w:space="0" w:color="FFFFFF"/>
            </w:tcBorders>
            <w:vAlign w:val="center"/>
          </w:tcPr>
          <w:p w14:paraId="6FFC5781" w14:textId="0140A672" w:rsidR="009B2936" w:rsidRPr="006505D2" w:rsidRDefault="009B2936" w:rsidP="00304554">
            <w:pPr>
              <w:pStyle w:val="BodyText3"/>
              <w:spacing w:line="360" w:lineRule="auto"/>
              <w:jc w:val="right"/>
              <w:rPr>
                <w:rFonts w:ascii="Arial" w:hAnsi="Arial" w:cs="Arial"/>
                <w:sz w:val="20"/>
                <w:szCs w:val="20"/>
              </w:rPr>
            </w:pPr>
            <w:r w:rsidRPr="008E20ED">
              <w:rPr>
                <w:rFonts w:cs="Arial"/>
                <w:color w:val="000000"/>
                <w:sz w:val="22"/>
                <w:szCs w:val="22"/>
              </w:rPr>
              <w:t>F0 → F1</w:t>
            </w:r>
          </w:p>
        </w:tc>
        <w:tc>
          <w:tcPr>
            <w:tcW w:w="4111" w:type="dxa"/>
            <w:tcBorders>
              <w:top w:val="single" w:sz="4" w:space="0" w:color="FFFFFF"/>
              <w:left w:val="single" w:sz="4" w:space="0" w:color="FFFFFF"/>
              <w:bottom w:val="single" w:sz="4" w:space="0" w:color="FFFFFF"/>
              <w:right w:val="single" w:sz="4" w:space="0" w:color="FFFFFF"/>
            </w:tcBorders>
          </w:tcPr>
          <w:p w14:paraId="3EB5E37A" w14:textId="54D19A93" w:rsidR="009B2936" w:rsidRPr="006505D2" w:rsidRDefault="009B2936" w:rsidP="00304554">
            <w:pPr>
              <w:pStyle w:val="BodyText3"/>
              <w:spacing w:line="360" w:lineRule="auto"/>
              <w:rPr>
                <w:rFonts w:ascii="Arial" w:hAnsi="Arial" w:cs="Arial"/>
                <w:bCs/>
                <w:sz w:val="20"/>
                <w:szCs w:val="20"/>
              </w:rPr>
            </w:pPr>
            <w:r w:rsidRPr="009C2654">
              <w:rPr>
                <w:rFonts w:ascii="Arial" w:hAnsi="Arial" w:cs="Arial"/>
                <w:sz w:val="20"/>
                <w:szCs w:val="20"/>
              </w:rPr>
              <w:t>Exponential (</w:t>
            </w:r>
            <w:r w:rsidRPr="009C2654">
              <w:rPr>
                <w:rFonts w:ascii="Arial" w:hAnsi="Arial" w:cs="Arial"/>
                <w:color w:val="222222"/>
                <w:sz w:val="20"/>
                <w:szCs w:val="20"/>
                <w:shd w:val="clear" w:color="auto" w:fill="FFFFFF"/>
              </w:rPr>
              <w:t>μ</w:t>
            </w:r>
            <w:r w:rsidRPr="009C2654">
              <w:rPr>
                <w:rFonts w:ascii="Arial" w:hAnsi="Arial" w:cs="Arial"/>
                <w:bCs/>
                <w:sz w:val="20"/>
                <w:szCs w:val="20"/>
              </w:rPr>
              <w:t xml:space="preserve"> = </w:t>
            </w:r>
            <w:r>
              <w:rPr>
                <w:rFonts w:ascii="Arial" w:hAnsi="Arial" w:cs="Arial"/>
                <w:bCs/>
                <w:sz w:val="20"/>
                <w:szCs w:val="20"/>
              </w:rPr>
              <w:t>0.00032</w:t>
            </w:r>
            <w:r w:rsidRPr="009C2654">
              <w:rPr>
                <w:rFonts w:ascii="Arial" w:hAnsi="Arial" w:cs="Arial"/>
                <w:sz w:val="20"/>
                <w:szCs w:val="20"/>
              </w:rPr>
              <w:t>)</w:t>
            </w:r>
            <w:r>
              <w:rPr>
                <w:rFonts w:ascii="Arial" w:hAnsi="Arial" w:cs="Arial"/>
                <w:sz w:val="20"/>
                <w:szCs w:val="20"/>
              </w:rPr>
              <w:t xml:space="preserve"> daily</w:t>
            </w:r>
          </w:p>
        </w:tc>
        <w:tc>
          <w:tcPr>
            <w:tcW w:w="2693" w:type="dxa"/>
            <w:tcBorders>
              <w:top w:val="single" w:sz="4" w:space="0" w:color="FFFFFF"/>
              <w:left w:val="single" w:sz="4" w:space="0" w:color="FFFFFF"/>
              <w:bottom w:val="single" w:sz="4" w:space="0" w:color="FFFFFF"/>
              <w:right w:val="single" w:sz="4" w:space="0" w:color="FFFFFF"/>
            </w:tcBorders>
          </w:tcPr>
          <w:p w14:paraId="62E4A3A6" w14:textId="28BE4984" w:rsidR="009B2936" w:rsidRPr="006505D2" w:rsidRDefault="009B2936" w:rsidP="00304554">
            <w:pPr>
              <w:pStyle w:val="BodyText3"/>
              <w:spacing w:line="360" w:lineRule="auto"/>
              <w:rPr>
                <w:rFonts w:ascii="Arial" w:hAnsi="Arial" w:cs="Arial"/>
                <w:bCs/>
                <w:sz w:val="20"/>
                <w:szCs w:val="20"/>
              </w:rPr>
            </w:pPr>
            <w:r>
              <w:rPr>
                <w:rFonts w:ascii="Arial" w:hAnsi="Arial" w:cs="Arial"/>
                <w:bCs/>
                <w:sz w:val="20"/>
                <w:szCs w:val="20"/>
              </w:rPr>
              <w:t>0.00032</w:t>
            </w:r>
          </w:p>
        </w:tc>
        <w:tc>
          <w:tcPr>
            <w:tcW w:w="1762" w:type="dxa"/>
            <w:tcBorders>
              <w:top w:val="single" w:sz="4" w:space="0" w:color="FFFFFF"/>
              <w:left w:val="single" w:sz="4" w:space="0" w:color="FFFFFF"/>
              <w:bottom w:val="single" w:sz="4" w:space="0" w:color="FFFFFF"/>
              <w:right w:val="single" w:sz="4" w:space="0" w:color="FFFFFF"/>
            </w:tcBorders>
          </w:tcPr>
          <w:p w14:paraId="7866F975" w14:textId="7D3AB4F2" w:rsidR="009B2936" w:rsidRPr="006505D2" w:rsidRDefault="009B2936" w:rsidP="00304554">
            <w:pPr>
              <w:pStyle w:val="BodyText3"/>
              <w:spacing w:line="360" w:lineRule="auto"/>
              <w:rPr>
                <w:rFonts w:ascii="Arial" w:hAnsi="Arial" w:cs="Arial"/>
                <w:bCs/>
                <w:sz w:val="20"/>
                <w:szCs w:val="20"/>
              </w:rPr>
            </w:pPr>
            <w:r>
              <w:rPr>
                <w:rFonts w:ascii="Arial" w:hAnsi="Arial" w:cs="Arial"/>
                <w:bCs/>
                <w:sz w:val="20"/>
                <w:szCs w:val="20"/>
              </w:rPr>
              <w:t>Thein, 2008</w:t>
            </w:r>
          </w:p>
        </w:tc>
      </w:tr>
      <w:tr w:rsidR="008F7DA7" w14:paraId="3AA7CD60" w14:textId="77777777" w:rsidTr="004779E9">
        <w:tc>
          <w:tcPr>
            <w:tcW w:w="5382" w:type="dxa"/>
            <w:tcBorders>
              <w:top w:val="single" w:sz="4" w:space="0" w:color="FFFFFF"/>
              <w:left w:val="single" w:sz="4" w:space="0" w:color="FFFFFF"/>
              <w:bottom w:val="single" w:sz="4" w:space="0" w:color="FFFFFF"/>
              <w:right w:val="single" w:sz="4" w:space="0" w:color="FFFFFF"/>
            </w:tcBorders>
            <w:vAlign w:val="center"/>
          </w:tcPr>
          <w:p w14:paraId="52D31DDD" w14:textId="6F26AFD6" w:rsidR="009B2936" w:rsidRPr="006505D2" w:rsidRDefault="009B2936" w:rsidP="00304554">
            <w:pPr>
              <w:pStyle w:val="BodyText3"/>
              <w:spacing w:line="360" w:lineRule="auto"/>
              <w:jc w:val="right"/>
              <w:rPr>
                <w:rFonts w:ascii="Arial" w:hAnsi="Arial" w:cs="Arial"/>
                <w:sz w:val="20"/>
                <w:szCs w:val="20"/>
              </w:rPr>
            </w:pPr>
            <w:r w:rsidRPr="008E20ED">
              <w:rPr>
                <w:rFonts w:cs="Arial"/>
                <w:color w:val="000000"/>
                <w:sz w:val="22"/>
                <w:szCs w:val="22"/>
              </w:rPr>
              <w:t>F1 → F2</w:t>
            </w:r>
          </w:p>
        </w:tc>
        <w:tc>
          <w:tcPr>
            <w:tcW w:w="4111" w:type="dxa"/>
            <w:tcBorders>
              <w:top w:val="single" w:sz="4" w:space="0" w:color="FFFFFF"/>
              <w:left w:val="single" w:sz="4" w:space="0" w:color="FFFFFF"/>
              <w:bottom w:val="single" w:sz="4" w:space="0" w:color="FFFFFF"/>
              <w:right w:val="single" w:sz="4" w:space="0" w:color="FFFFFF"/>
            </w:tcBorders>
          </w:tcPr>
          <w:p w14:paraId="082D7FB4" w14:textId="5BE52BA7" w:rsidR="009B2936" w:rsidRPr="006505D2" w:rsidRDefault="009B2936" w:rsidP="00304554">
            <w:pPr>
              <w:pStyle w:val="BodyText3"/>
              <w:spacing w:line="360" w:lineRule="auto"/>
              <w:rPr>
                <w:rFonts w:ascii="Arial" w:hAnsi="Arial" w:cs="Arial"/>
                <w:bCs/>
                <w:sz w:val="20"/>
                <w:szCs w:val="20"/>
              </w:rPr>
            </w:pPr>
            <w:r w:rsidRPr="00CD7849">
              <w:rPr>
                <w:rFonts w:ascii="Arial" w:hAnsi="Arial" w:cs="Arial"/>
                <w:sz w:val="20"/>
                <w:szCs w:val="20"/>
              </w:rPr>
              <w:t>Exponential (</w:t>
            </w:r>
            <w:r w:rsidRPr="00CD7849">
              <w:rPr>
                <w:rFonts w:ascii="Arial" w:hAnsi="Arial" w:cs="Arial"/>
                <w:color w:val="222222"/>
                <w:sz w:val="20"/>
                <w:szCs w:val="20"/>
                <w:shd w:val="clear" w:color="auto" w:fill="FFFFFF"/>
              </w:rPr>
              <w:t>μ</w:t>
            </w:r>
            <w:r w:rsidRPr="00CD7849">
              <w:rPr>
                <w:rFonts w:ascii="Arial" w:hAnsi="Arial" w:cs="Arial"/>
                <w:bCs/>
                <w:sz w:val="20"/>
                <w:szCs w:val="20"/>
              </w:rPr>
              <w:t xml:space="preserve"> = </w:t>
            </w:r>
            <w:r>
              <w:rPr>
                <w:rFonts w:ascii="Arial" w:hAnsi="Arial" w:cs="Arial"/>
                <w:bCs/>
                <w:sz w:val="20"/>
                <w:szCs w:val="20"/>
              </w:rPr>
              <w:t>0.00023</w:t>
            </w:r>
            <w:r w:rsidRPr="00CD7849">
              <w:rPr>
                <w:rFonts w:ascii="Arial" w:hAnsi="Arial" w:cs="Arial"/>
                <w:sz w:val="20"/>
                <w:szCs w:val="20"/>
              </w:rPr>
              <w:t>)</w:t>
            </w:r>
          </w:p>
        </w:tc>
        <w:tc>
          <w:tcPr>
            <w:tcW w:w="2693" w:type="dxa"/>
            <w:tcBorders>
              <w:top w:val="single" w:sz="4" w:space="0" w:color="FFFFFF"/>
              <w:left w:val="single" w:sz="4" w:space="0" w:color="FFFFFF"/>
              <w:bottom w:val="single" w:sz="4" w:space="0" w:color="FFFFFF"/>
              <w:right w:val="single" w:sz="4" w:space="0" w:color="FFFFFF"/>
            </w:tcBorders>
          </w:tcPr>
          <w:p w14:paraId="5488DCC1" w14:textId="3D2CB772" w:rsidR="009B2936" w:rsidRPr="006505D2" w:rsidRDefault="009B2936" w:rsidP="00304554">
            <w:pPr>
              <w:pStyle w:val="BodyText3"/>
              <w:spacing w:line="360" w:lineRule="auto"/>
              <w:rPr>
                <w:rFonts w:ascii="Arial" w:hAnsi="Arial" w:cs="Arial"/>
                <w:bCs/>
                <w:sz w:val="20"/>
                <w:szCs w:val="20"/>
              </w:rPr>
            </w:pPr>
            <w:r>
              <w:rPr>
                <w:rFonts w:ascii="Arial" w:hAnsi="Arial" w:cs="Arial"/>
                <w:bCs/>
                <w:sz w:val="20"/>
                <w:szCs w:val="20"/>
              </w:rPr>
              <w:t>0.00032</w:t>
            </w:r>
          </w:p>
        </w:tc>
        <w:tc>
          <w:tcPr>
            <w:tcW w:w="1762" w:type="dxa"/>
            <w:tcBorders>
              <w:top w:val="single" w:sz="4" w:space="0" w:color="FFFFFF"/>
              <w:left w:val="single" w:sz="4" w:space="0" w:color="FFFFFF"/>
              <w:bottom w:val="single" w:sz="4" w:space="0" w:color="FFFFFF"/>
              <w:right w:val="single" w:sz="4" w:space="0" w:color="FFFFFF"/>
            </w:tcBorders>
          </w:tcPr>
          <w:p w14:paraId="2189B314" w14:textId="28458457" w:rsidR="009B2936" w:rsidRPr="006505D2" w:rsidRDefault="009B2936" w:rsidP="00304554">
            <w:pPr>
              <w:pStyle w:val="BodyText3"/>
              <w:spacing w:line="360" w:lineRule="auto"/>
              <w:rPr>
                <w:rFonts w:ascii="Arial" w:hAnsi="Arial" w:cs="Arial"/>
                <w:bCs/>
                <w:sz w:val="20"/>
                <w:szCs w:val="20"/>
              </w:rPr>
            </w:pPr>
          </w:p>
        </w:tc>
      </w:tr>
      <w:tr w:rsidR="008F7DA7" w14:paraId="6CD6EB63" w14:textId="77777777" w:rsidTr="004779E9">
        <w:tc>
          <w:tcPr>
            <w:tcW w:w="5382" w:type="dxa"/>
            <w:tcBorders>
              <w:top w:val="single" w:sz="4" w:space="0" w:color="FFFFFF"/>
              <w:left w:val="single" w:sz="4" w:space="0" w:color="FFFFFF"/>
              <w:bottom w:val="single" w:sz="4" w:space="0" w:color="FFFFFF"/>
              <w:right w:val="single" w:sz="4" w:space="0" w:color="FFFFFF"/>
            </w:tcBorders>
            <w:vAlign w:val="center"/>
          </w:tcPr>
          <w:p w14:paraId="527E9DD0" w14:textId="10BB58C9" w:rsidR="009B2936" w:rsidRPr="006505D2" w:rsidRDefault="009B2936" w:rsidP="00304554">
            <w:pPr>
              <w:pStyle w:val="BodyText3"/>
              <w:spacing w:line="360" w:lineRule="auto"/>
              <w:jc w:val="right"/>
              <w:rPr>
                <w:rFonts w:ascii="Arial" w:hAnsi="Arial" w:cs="Arial"/>
                <w:sz w:val="20"/>
                <w:szCs w:val="20"/>
              </w:rPr>
            </w:pPr>
            <w:r w:rsidRPr="008E20ED">
              <w:rPr>
                <w:rFonts w:cs="Arial"/>
                <w:color w:val="000000"/>
                <w:sz w:val="22"/>
                <w:szCs w:val="22"/>
              </w:rPr>
              <w:t>F2 → F3</w:t>
            </w:r>
          </w:p>
        </w:tc>
        <w:tc>
          <w:tcPr>
            <w:tcW w:w="4111" w:type="dxa"/>
            <w:tcBorders>
              <w:top w:val="single" w:sz="4" w:space="0" w:color="FFFFFF"/>
              <w:left w:val="single" w:sz="4" w:space="0" w:color="FFFFFF"/>
              <w:bottom w:val="single" w:sz="4" w:space="0" w:color="FFFFFF"/>
              <w:right w:val="single" w:sz="4" w:space="0" w:color="FFFFFF"/>
            </w:tcBorders>
          </w:tcPr>
          <w:p w14:paraId="5E790868" w14:textId="54CE435E" w:rsidR="009B2936" w:rsidRPr="006505D2" w:rsidRDefault="009B2936" w:rsidP="00304554">
            <w:pPr>
              <w:pStyle w:val="BodyText3"/>
              <w:spacing w:line="360" w:lineRule="auto"/>
              <w:rPr>
                <w:rFonts w:ascii="Arial" w:hAnsi="Arial" w:cs="Arial"/>
                <w:bCs/>
                <w:sz w:val="20"/>
                <w:szCs w:val="20"/>
              </w:rPr>
            </w:pPr>
            <w:r w:rsidRPr="00CD7849">
              <w:rPr>
                <w:rFonts w:ascii="Arial" w:hAnsi="Arial" w:cs="Arial"/>
                <w:sz w:val="20"/>
                <w:szCs w:val="20"/>
              </w:rPr>
              <w:t>Exponential (</w:t>
            </w:r>
            <w:r w:rsidRPr="00CD7849">
              <w:rPr>
                <w:rFonts w:ascii="Arial" w:hAnsi="Arial" w:cs="Arial"/>
                <w:color w:val="222222"/>
                <w:sz w:val="20"/>
                <w:szCs w:val="20"/>
                <w:shd w:val="clear" w:color="auto" w:fill="FFFFFF"/>
              </w:rPr>
              <w:t>μ</w:t>
            </w:r>
            <w:r w:rsidRPr="00CD7849">
              <w:rPr>
                <w:rFonts w:ascii="Arial" w:hAnsi="Arial" w:cs="Arial"/>
                <w:bCs/>
                <w:sz w:val="20"/>
                <w:szCs w:val="20"/>
              </w:rPr>
              <w:t xml:space="preserve"> = </w:t>
            </w:r>
            <w:r>
              <w:rPr>
                <w:rFonts w:ascii="Arial" w:hAnsi="Arial" w:cs="Arial"/>
                <w:bCs/>
                <w:sz w:val="20"/>
                <w:szCs w:val="20"/>
              </w:rPr>
              <w:t>0.00023</w:t>
            </w:r>
            <w:r w:rsidRPr="00CD7849">
              <w:rPr>
                <w:rFonts w:ascii="Arial" w:hAnsi="Arial" w:cs="Arial"/>
                <w:sz w:val="20"/>
                <w:szCs w:val="20"/>
              </w:rPr>
              <w:t>)</w:t>
            </w:r>
          </w:p>
        </w:tc>
        <w:tc>
          <w:tcPr>
            <w:tcW w:w="2693" w:type="dxa"/>
            <w:tcBorders>
              <w:top w:val="single" w:sz="4" w:space="0" w:color="FFFFFF"/>
              <w:left w:val="single" w:sz="4" w:space="0" w:color="FFFFFF"/>
              <w:bottom w:val="single" w:sz="4" w:space="0" w:color="FFFFFF"/>
              <w:right w:val="single" w:sz="4" w:space="0" w:color="FFFFFF"/>
            </w:tcBorders>
          </w:tcPr>
          <w:p w14:paraId="6444616F" w14:textId="7A8772B4" w:rsidR="009B2936" w:rsidRPr="006505D2" w:rsidRDefault="009B2936" w:rsidP="00304554">
            <w:pPr>
              <w:pStyle w:val="BodyText3"/>
              <w:spacing w:line="360" w:lineRule="auto"/>
              <w:rPr>
                <w:rFonts w:ascii="Arial" w:hAnsi="Arial" w:cs="Arial"/>
                <w:bCs/>
                <w:sz w:val="20"/>
                <w:szCs w:val="20"/>
              </w:rPr>
            </w:pPr>
            <w:r>
              <w:rPr>
                <w:rFonts w:ascii="Arial" w:hAnsi="Arial" w:cs="Arial"/>
                <w:bCs/>
                <w:sz w:val="20"/>
                <w:szCs w:val="20"/>
              </w:rPr>
              <w:t>0.00032</w:t>
            </w:r>
          </w:p>
        </w:tc>
        <w:tc>
          <w:tcPr>
            <w:tcW w:w="1762" w:type="dxa"/>
            <w:tcBorders>
              <w:top w:val="single" w:sz="4" w:space="0" w:color="FFFFFF"/>
              <w:left w:val="single" w:sz="4" w:space="0" w:color="FFFFFF"/>
              <w:bottom w:val="single" w:sz="4" w:space="0" w:color="FFFFFF"/>
              <w:right w:val="single" w:sz="4" w:space="0" w:color="FFFFFF"/>
            </w:tcBorders>
          </w:tcPr>
          <w:p w14:paraId="2E5ACF7E" w14:textId="712B616D" w:rsidR="009B2936" w:rsidRPr="006505D2" w:rsidRDefault="009B2936" w:rsidP="00304554">
            <w:pPr>
              <w:pStyle w:val="BodyText3"/>
              <w:spacing w:line="360" w:lineRule="auto"/>
              <w:rPr>
                <w:rFonts w:ascii="Arial" w:hAnsi="Arial" w:cs="Arial"/>
                <w:bCs/>
                <w:sz w:val="20"/>
                <w:szCs w:val="20"/>
              </w:rPr>
            </w:pPr>
          </w:p>
        </w:tc>
      </w:tr>
      <w:tr w:rsidR="008F7DA7" w14:paraId="5D673B94" w14:textId="77777777" w:rsidTr="004779E9">
        <w:tc>
          <w:tcPr>
            <w:tcW w:w="5382" w:type="dxa"/>
            <w:tcBorders>
              <w:top w:val="single" w:sz="4" w:space="0" w:color="FFFFFF"/>
              <w:left w:val="single" w:sz="4" w:space="0" w:color="FFFFFF"/>
              <w:bottom w:val="single" w:sz="4" w:space="0" w:color="FFFFFF"/>
              <w:right w:val="single" w:sz="4" w:space="0" w:color="FFFFFF"/>
            </w:tcBorders>
            <w:vAlign w:val="center"/>
          </w:tcPr>
          <w:p w14:paraId="0C113446" w14:textId="721AC296" w:rsidR="009B2936" w:rsidRPr="006505D2" w:rsidRDefault="009B2936" w:rsidP="00304554">
            <w:pPr>
              <w:pStyle w:val="BodyText3"/>
              <w:spacing w:line="360" w:lineRule="auto"/>
              <w:jc w:val="right"/>
              <w:rPr>
                <w:rFonts w:ascii="Arial" w:hAnsi="Arial" w:cs="Arial"/>
                <w:sz w:val="20"/>
                <w:szCs w:val="20"/>
              </w:rPr>
            </w:pPr>
            <w:r w:rsidRPr="008E20ED">
              <w:rPr>
                <w:rFonts w:cs="Arial"/>
                <w:color w:val="000000"/>
                <w:sz w:val="22"/>
                <w:szCs w:val="22"/>
              </w:rPr>
              <w:t>F3 → F4</w:t>
            </w:r>
          </w:p>
        </w:tc>
        <w:tc>
          <w:tcPr>
            <w:tcW w:w="4111" w:type="dxa"/>
            <w:tcBorders>
              <w:top w:val="single" w:sz="4" w:space="0" w:color="FFFFFF"/>
              <w:left w:val="single" w:sz="4" w:space="0" w:color="FFFFFF"/>
              <w:bottom w:val="single" w:sz="4" w:space="0" w:color="FFFFFF"/>
              <w:right w:val="single" w:sz="4" w:space="0" w:color="FFFFFF"/>
            </w:tcBorders>
          </w:tcPr>
          <w:p w14:paraId="0B0F05EC" w14:textId="4ED8E251" w:rsidR="009B2936" w:rsidRDefault="009B2936" w:rsidP="00304554">
            <w:pPr>
              <w:pStyle w:val="BodyText3"/>
              <w:spacing w:line="360" w:lineRule="auto"/>
              <w:rPr>
                <w:rFonts w:ascii="Arial" w:hAnsi="Arial" w:cs="Arial"/>
                <w:bCs/>
                <w:sz w:val="20"/>
                <w:szCs w:val="20"/>
              </w:rPr>
            </w:pPr>
            <w:r w:rsidRPr="00CD7849">
              <w:rPr>
                <w:rFonts w:ascii="Arial" w:hAnsi="Arial" w:cs="Arial"/>
                <w:sz w:val="20"/>
                <w:szCs w:val="20"/>
              </w:rPr>
              <w:t>Exponential (</w:t>
            </w:r>
            <w:r w:rsidRPr="00CD7849">
              <w:rPr>
                <w:rFonts w:ascii="Arial" w:hAnsi="Arial" w:cs="Arial"/>
                <w:color w:val="222222"/>
                <w:sz w:val="20"/>
                <w:szCs w:val="20"/>
                <w:shd w:val="clear" w:color="auto" w:fill="FFFFFF"/>
              </w:rPr>
              <w:t>μ</w:t>
            </w:r>
            <w:r w:rsidRPr="00CD7849">
              <w:rPr>
                <w:rFonts w:ascii="Arial" w:hAnsi="Arial" w:cs="Arial"/>
                <w:bCs/>
                <w:sz w:val="20"/>
                <w:szCs w:val="20"/>
              </w:rPr>
              <w:t xml:space="preserve"> = </w:t>
            </w:r>
            <w:r>
              <w:rPr>
                <w:rFonts w:ascii="Arial" w:hAnsi="Arial" w:cs="Arial"/>
                <w:bCs/>
                <w:sz w:val="20"/>
                <w:szCs w:val="20"/>
              </w:rPr>
              <w:t>0.00036</w:t>
            </w:r>
            <w:r w:rsidRPr="00CD7849">
              <w:rPr>
                <w:rFonts w:ascii="Arial" w:hAnsi="Arial" w:cs="Arial"/>
                <w:sz w:val="20"/>
                <w:szCs w:val="20"/>
              </w:rPr>
              <w:t>)</w:t>
            </w:r>
          </w:p>
        </w:tc>
        <w:tc>
          <w:tcPr>
            <w:tcW w:w="2693" w:type="dxa"/>
            <w:tcBorders>
              <w:top w:val="single" w:sz="4" w:space="0" w:color="FFFFFF"/>
              <w:left w:val="single" w:sz="4" w:space="0" w:color="FFFFFF"/>
              <w:bottom w:val="single" w:sz="4" w:space="0" w:color="FFFFFF"/>
              <w:right w:val="single" w:sz="4" w:space="0" w:color="FFFFFF"/>
            </w:tcBorders>
          </w:tcPr>
          <w:p w14:paraId="5A62F3D1" w14:textId="2A1E8496" w:rsidR="009B2936" w:rsidRPr="006505D2" w:rsidRDefault="009B2936" w:rsidP="00304554">
            <w:pPr>
              <w:pStyle w:val="BodyText3"/>
              <w:spacing w:line="360" w:lineRule="auto"/>
              <w:rPr>
                <w:rFonts w:ascii="Arial" w:hAnsi="Arial" w:cs="Arial"/>
                <w:bCs/>
                <w:sz w:val="20"/>
                <w:szCs w:val="20"/>
              </w:rPr>
            </w:pPr>
            <w:r>
              <w:rPr>
                <w:rFonts w:ascii="Arial" w:hAnsi="Arial" w:cs="Arial"/>
                <w:bCs/>
                <w:sz w:val="20"/>
                <w:szCs w:val="20"/>
              </w:rPr>
              <w:t>0.00032</w:t>
            </w:r>
          </w:p>
        </w:tc>
        <w:tc>
          <w:tcPr>
            <w:tcW w:w="1762" w:type="dxa"/>
            <w:tcBorders>
              <w:top w:val="single" w:sz="4" w:space="0" w:color="FFFFFF"/>
              <w:left w:val="single" w:sz="4" w:space="0" w:color="FFFFFF"/>
              <w:bottom w:val="single" w:sz="4" w:space="0" w:color="FFFFFF"/>
              <w:right w:val="single" w:sz="4" w:space="0" w:color="FFFFFF"/>
            </w:tcBorders>
          </w:tcPr>
          <w:p w14:paraId="213084E6" w14:textId="5D391018" w:rsidR="009B2936" w:rsidRPr="006505D2" w:rsidRDefault="009B2936" w:rsidP="00304554">
            <w:pPr>
              <w:pStyle w:val="BodyText3"/>
              <w:spacing w:line="360" w:lineRule="auto"/>
              <w:rPr>
                <w:rFonts w:ascii="Arial" w:hAnsi="Arial" w:cs="Arial"/>
                <w:bCs/>
                <w:sz w:val="20"/>
                <w:szCs w:val="20"/>
              </w:rPr>
            </w:pPr>
          </w:p>
        </w:tc>
      </w:tr>
      <w:tr w:rsidR="008F7DA7" w14:paraId="3EE91DB5"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3FC98AF0" w14:textId="66B5CA80" w:rsidR="0001700C" w:rsidRDefault="009B2936" w:rsidP="00304554">
            <w:pPr>
              <w:pStyle w:val="BodyText3"/>
              <w:spacing w:line="360" w:lineRule="auto"/>
              <w:rPr>
                <w:rFonts w:ascii="Arial" w:hAnsi="Arial" w:cs="Arial"/>
                <w:sz w:val="20"/>
                <w:szCs w:val="20"/>
              </w:rPr>
            </w:pPr>
            <w:r>
              <w:rPr>
                <w:rFonts w:ascii="Arial" w:hAnsi="Arial" w:cs="Arial"/>
                <w:sz w:val="20"/>
                <w:szCs w:val="20"/>
              </w:rPr>
              <w:t>Clearance of HCV</w:t>
            </w:r>
          </w:p>
        </w:tc>
        <w:tc>
          <w:tcPr>
            <w:tcW w:w="4111" w:type="dxa"/>
            <w:tcBorders>
              <w:top w:val="single" w:sz="4" w:space="0" w:color="FFFFFF"/>
              <w:left w:val="single" w:sz="4" w:space="0" w:color="FFFFFF"/>
              <w:bottom w:val="single" w:sz="4" w:space="0" w:color="FFFFFF"/>
              <w:right w:val="single" w:sz="4" w:space="0" w:color="FFFFFF"/>
            </w:tcBorders>
          </w:tcPr>
          <w:p w14:paraId="31E3FCFE" w14:textId="77777777" w:rsidR="0001700C" w:rsidRPr="00A57ADE" w:rsidRDefault="0001700C" w:rsidP="00304554">
            <w:pPr>
              <w:pStyle w:val="BodyText3"/>
              <w:spacing w:line="360" w:lineRule="auto"/>
              <w:rPr>
                <w:rFonts w:ascii="Arial" w:hAnsi="Arial" w:cs="Arial"/>
                <w:bCs/>
                <w:sz w:val="20"/>
                <w:szCs w:val="20"/>
              </w:rPr>
            </w:pPr>
          </w:p>
        </w:tc>
        <w:tc>
          <w:tcPr>
            <w:tcW w:w="2693" w:type="dxa"/>
            <w:tcBorders>
              <w:top w:val="single" w:sz="4" w:space="0" w:color="FFFFFF"/>
              <w:left w:val="single" w:sz="4" w:space="0" w:color="FFFFFF"/>
              <w:bottom w:val="single" w:sz="4" w:space="0" w:color="FFFFFF"/>
              <w:right w:val="single" w:sz="4" w:space="0" w:color="FFFFFF"/>
            </w:tcBorders>
          </w:tcPr>
          <w:p w14:paraId="126D7404" w14:textId="77777777" w:rsidR="0001700C" w:rsidRDefault="0001700C" w:rsidP="00304554">
            <w:pPr>
              <w:pStyle w:val="BodyText3"/>
              <w:spacing w:line="360" w:lineRule="auto"/>
              <w:rPr>
                <w:rFonts w:ascii="Arial" w:hAnsi="Arial" w:cs="Arial"/>
                <w:bCs/>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0C088BD5" w14:textId="77777777" w:rsidR="0001700C" w:rsidRPr="007E05D3" w:rsidRDefault="0001700C" w:rsidP="00304554">
            <w:pPr>
              <w:pStyle w:val="BodyText3"/>
              <w:spacing w:line="360" w:lineRule="auto"/>
              <w:rPr>
                <w:rFonts w:ascii="Arial" w:hAnsi="Arial" w:cs="Arial"/>
                <w:bCs/>
                <w:sz w:val="20"/>
                <w:szCs w:val="20"/>
              </w:rPr>
            </w:pPr>
          </w:p>
        </w:tc>
      </w:tr>
      <w:tr w:rsidR="008F7DA7" w14:paraId="1127B4DE"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41258AE0" w14:textId="2DBC62E2" w:rsidR="00BA1E48" w:rsidRPr="006505D2" w:rsidRDefault="009B2936" w:rsidP="00304554">
            <w:pPr>
              <w:pStyle w:val="BodyText3"/>
              <w:spacing w:line="360" w:lineRule="auto"/>
              <w:jc w:val="right"/>
              <w:rPr>
                <w:rFonts w:ascii="Arial" w:hAnsi="Arial" w:cs="Arial"/>
                <w:sz w:val="20"/>
                <w:szCs w:val="20"/>
              </w:rPr>
            </w:pPr>
            <w:r>
              <w:rPr>
                <w:rFonts w:ascii="Arial" w:hAnsi="Arial" w:cs="Arial"/>
                <w:sz w:val="20"/>
                <w:szCs w:val="20"/>
              </w:rPr>
              <w:t>Natural clearance</w:t>
            </w:r>
          </w:p>
        </w:tc>
        <w:tc>
          <w:tcPr>
            <w:tcW w:w="4111" w:type="dxa"/>
            <w:tcBorders>
              <w:top w:val="single" w:sz="4" w:space="0" w:color="FFFFFF"/>
              <w:left w:val="single" w:sz="4" w:space="0" w:color="FFFFFF"/>
              <w:bottom w:val="single" w:sz="4" w:space="0" w:color="FFFFFF"/>
              <w:right w:val="single" w:sz="4" w:space="0" w:color="FFFFFF"/>
            </w:tcBorders>
          </w:tcPr>
          <w:p w14:paraId="584D8CEA" w14:textId="43DBBF1A" w:rsidR="00BA1E48" w:rsidRPr="006505D2" w:rsidRDefault="009B2936" w:rsidP="00304554">
            <w:pPr>
              <w:pStyle w:val="BodyText3"/>
              <w:spacing w:line="360" w:lineRule="auto"/>
              <w:rPr>
                <w:rFonts w:ascii="Arial" w:hAnsi="Arial" w:cs="Arial"/>
                <w:sz w:val="20"/>
                <w:szCs w:val="20"/>
              </w:rPr>
            </w:pPr>
            <w:r>
              <w:rPr>
                <w:rFonts w:ascii="Arial" w:hAnsi="Arial" w:cs="Arial"/>
                <w:bCs/>
                <w:sz w:val="20"/>
                <w:szCs w:val="20"/>
              </w:rPr>
              <w:t>Exponential</w:t>
            </w:r>
            <w:r w:rsidR="00BA1E48" w:rsidRPr="00A57ADE">
              <w:rPr>
                <w:rFonts w:ascii="Arial" w:hAnsi="Arial" w:cs="Arial"/>
                <w:bCs/>
                <w:sz w:val="20"/>
                <w:szCs w:val="20"/>
              </w:rPr>
              <w:t xml:space="preserve"> </w:t>
            </w:r>
            <w:r w:rsidR="00BA1E48">
              <w:rPr>
                <w:rFonts w:ascii="Arial" w:hAnsi="Arial" w:cs="Arial"/>
                <w:bCs/>
                <w:sz w:val="20"/>
                <w:szCs w:val="20"/>
              </w:rPr>
              <w:t>()</w:t>
            </w:r>
          </w:p>
        </w:tc>
        <w:tc>
          <w:tcPr>
            <w:tcW w:w="2693" w:type="dxa"/>
            <w:tcBorders>
              <w:top w:val="single" w:sz="4" w:space="0" w:color="FFFFFF"/>
              <w:left w:val="single" w:sz="4" w:space="0" w:color="FFFFFF"/>
              <w:bottom w:val="single" w:sz="4" w:space="0" w:color="FFFFFF"/>
              <w:right w:val="single" w:sz="4" w:space="0" w:color="FFFFFF"/>
            </w:tcBorders>
          </w:tcPr>
          <w:p w14:paraId="3223C92C" w14:textId="4276E16F" w:rsidR="00BA1E48" w:rsidRPr="006505D2" w:rsidRDefault="00BA1E48" w:rsidP="00304554">
            <w:pPr>
              <w:pStyle w:val="BodyText3"/>
              <w:spacing w:line="360" w:lineRule="auto"/>
              <w:rPr>
                <w:rFonts w:ascii="Arial" w:hAnsi="Arial" w:cs="Arial"/>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21E9607F" w14:textId="0A24D7C9" w:rsidR="00BA1E48" w:rsidRPr="006505D2" w:rsidRDefault="00BA1E48" w:rsidP="00304554">
            <w:pPr>
              <w:pStyle w:val="BodyText3"/>
              <w:spacing w:line="360" w:lineRule="auto"/>
              <w:rPr>
                <w:rFonts w:ascii="Arial" w:hAnsi="Arial" w:cs="Arial"/>
                <w:sz w:val="20"/>
                <w:szCs w:val="20"/>
              </w:rPr>
            </w:pPr>
          </w:p>
        </w:tc>
      </w:tr>
      <w:tr w:rsidR="008F7DA7" w14:paraId="45A264D3"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3B525C20" w14:textId="7D1205F3" w:rsidR="00BA1E48" w:rsidRPr="006505D2" w:rsidRDefault="009B2936" w:rsidP="00304554">
            <w:pPr>
              <w:pStyle w:val="BodyText3"/>
              <w:spacing w:line="360" w:lineRule="auto"/>
              <w:jc w:val="right"/>
              <w:rPr>
                <w:rFonts w:ascii="Arial" w:hAnsi="Arial" w:cs="Arial"/>
                <w:sz w:val="20"/>
                <w:szCs w:val="20"/>
              </w:rPr>
            </w:pPr>
            <w:r>
              <w:rPr>
                <w:rFonts w:ascii="Arial" w:hAnsi="Arial" w:cs="Arial"/>
                <w:sz w:val="20"/>
                <w:szCs w:val="20"/>
              </w:rPr>
              <w:t>Clearance of HCV via DAA</w:t>
            </w:r>
          </w:p>
        </w:tc>
        <w:tc>
          <w:tcPr>
            <w:tcW w:w="4111" w:type="dxa"/>
            <w:tcBorders>
              <w:top w:val="single" w:sz="4" w:space="0" w:color="FFFFFF"/>
              <w:left w:val="single" w:sz="4" w:space="0" w:color="FFFFFF"/>
              <w:bottom w:val="single" w:sz="4" w:space="0" w:color="FFFFFF"/>
              <w:right w:val="single" w:sz="4" w:space="0" w:color="FFFFFF"/>
            </w:tcBorders>
          </w:tcPr>
          <w:p w14:paraId="61A5094C" w14:textId="23886D74" w:rsidR="00BA1E48" w:rsidRPr="006505D2" w:rsidRDefault="009B2936" w:rsidP="00304554">
            <w:pPr>
              <w:pStyle w:val="BodyText3"/>
              <w:spacing w:line="360" w:lineRule="auto"/>
              <w:rPr>
                <w:rFonts w:ascii="Arial" w:hAnsi="Arial" w:cs="Arial"/>
                <w:sz w:val="20"/>
                <w:szCs w:val="20"/>
              </w:rPr>
            </w:pPr>
            <w:r>
              <w:rPr>
                <w:rFonts w:ascii="Arial" w:hAnsi="Arial" w:cs="Arial"/>
                <w:bCs/>
                <w:sz w:val="20"/>
                <w:szCs w:val="20"/>
              </w:rPr>
              <w:t>Exponential</w:t>
            </w:r>
            <w:r w:rsidR="00BA1E48" w:rsidRPr="00A57ADE">
              <w:rPr>
                <w:rFonts w:ascii="Arial" w:hAnsi="Arial" w:cs="Arial"/>
                <w:bCs/>
                <w:sz w:val="20"/>
                <w:szCs w:val="20"/>
              </w:rPr>
              <w:t xml:space="preserve"> </w:t>
            </w:r>
            <w:r w:rsidR="00BA1E48">
              <w:rPr>
                <w:rFonts w:ascii="Arial" w:hAnsi="Arial" w:cs="Arial"/>
                <w:bCs/>
                <w:sz w:val="20"/>
                <w:szCs w:val="20"/>
              </w:rPr>
              <w:t>(</w:t>
            </w:r>
            <w:r w:rsidR="00BA1E48" w:rsidRPr="0008616E">
              <w:rPr>
                <w:rFonts w:ascii="Arial" w:hAnsi="Arial" w:cs="Arial"/>
                <w:bCs/>
                <w:i/>
                <w:sz w:val="20"/>
                <w:szCs w:val="20"/>
              </w:rPr>
              <w:t>n</w:t>
            </w:r>
            <w:r w:rsidR="00BA1E48">
              <w:rPr>
                <w:rFonts w:ascii="Arial" w:hAnsi="Arial" w:cs="Arial"/>
                <w:bCs/>
                <w:sz w:val="20"/>
                <w:szCs w:val="20"/>
              </w:rPr>
              <w:t xml:space="preserve">=1, </w:t>
            </w:r>
            <w:r w:rsidR="00BA1E48" w:rsidRPr="0008616E">
              <w:rPr>
                <w:rFonts w:ascii="Arial" w:hAnsi="Arial" w:cs="Arial"/>
                <w:bCs/>
                <w:i/>
                <w:sz w:val="20"/>
                <w:szCs w:val="20"/>
              </w:rPr>
              <w:t>p</w:t>
            </w:r>
            <w:r w:rsidR="00BA1E48">
              <w:rPr>
                <w:rFonts w:ascii="Arial" w:hAnsi="Arial" w:cs="Arial"/>
                <w:bCs/>
                <w:sz w:val="20"/>
                <w:szCs w:val="20"/>
              </w:rPr>
              <w:t>=0.424)</w:t>
            </w:r>
          </w:p>
        </w:tc>
        <w:tc>
          <w:tcPr>
            <w:tcW w:w="2693" w:type="dxa"/>
            <w:tcBorders>
              <w:top w:val="single" w:sz="4" w:space="0" w:color="FFFFFF"/>
              <w:left w:val="single" w:sz="4" w:space="0" w:color="FFFFFF"/>
              <w:bottom w:val="single" w:sz="4" w:space="0" w:color="FFFFFF"/>
              <w:right w:val="single" w:sz="4" w:space="0" w:color="FFFFFF"/>
            </w:tcBorders>
          </w:tcPr>
          <w:p w14:paraId="13628200" w14:textId="65B327A1" w:rsidR="00BA1E48" w:rsidRPr="006505D2" w:rsidRDefault="00BA1E48" w:rsidP="00304554">
            <w:pPr>
              <w:pStyle w:val="BodyText3"/>
              <w:spacing w:line="360" w:lineRule="auto"/>
              <w:rPr>
                <w:rFonts w:ascii="Arial" w:hAnsi="Arial" w:cs="Arial"/>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4522083A" w14:textId="377B241A" w:rsidR="00BA1E48" w:rsidRPr="006505D2" w:rsidRDefault="00BA1E48" w:rsidP="00304554">
            <w:pPr>
              <w:pStyle w:val="BodyText3"/>
              <w:spacing w:line="360" w:lineRule="auto"/>
              <w:rPr>
                <w:rFonts w:ascii="Arial" w:hAnsi="Arial" w:cs="Arial"/>
                <w:sz w:val="20"/>
                <w:szCs w:val="20"/>
              </w:rPr>
            </w:pPr>
          </w:p>
        </w:tc>
      </w:tr>
      <w:tr w:rsidR="008F7DA7" w14:paraId="024284E0"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0465E8C8" w14:textId="30157787" w:rsidR="00BA1E48" w:rsidRPr="006505D2" w:rsidRDefault="009B2936" w:rsidP="00304554">
            <w:pPr>
              <w:pStyle w:val="BodyText3"/>
              <w:spacing w:line="360" w:lineRule="auto"/>
              <w:rPr>
                <w:rFonts w:ascii="Arial" w:hAnsi="Arial" w:cs="Arial"/>
                <w:sz w:val="20"/>
                <w:szCs w:val="20"/>
              </w:rPr>
            </w:pPr>
            <w:r>
              <w:rPr>
                <w:rFonts w:ascii="Arial" w:hAnsi="Arial" w:cs="Arial"/>
                <w:sz w:val="20"/>
                <w:szCs w:val="20"/>
              </w:rPr>
              <w:lastRenderedPageBreak/>
              <w:t>DAA</w:t>
            </w:r>
          </w:p>
        </w:tc>
        <w:tc>
          <w:tcPr>
            <w:tcW w:w="4111" w:type="dxa"/>
            <w:tcBorders>
              <w:top w:val="single" w:sz="4" w:space="0" w:color="FFFFFF"/>
              <w:left w:val="single" w:sz="4" w:space="0" w:color="FFFFFF"/>
              <w:bottom w:val="single" w:sz="4" w:space="0" w:color="FFFFFF"/>
              <w:right w:val="single" w:sz="4" w:space="0" w:color="FFFFFF"/>
            </w:tcBorders>
          </w:tcPr>
          <w:p w14:paraId="549FE419" w14:textId="42974757" w:rsidR="00BA1E48" w:rsidRPr="006505D2" w:rsidRDefault="00BA1E48" w:rsidP="00304554">
            <w:pPr>
              <w:pStyle w:val="BodyText3"/>
              <w:spacing w:line="360" w:lineRule="auto"/>
              <w:rPr>
                <w:rFonts w:ascii="Arial" w:hAnsi="Arial" w:cs="Arial"/>
                <w:sz w:val="20"/>
                <w:szCs w:val="20"/>
              </w:rPr>
            </w:pPr>
          </w:p>
        </w:tc>
        <w:tc>
          <w:tcPr>
            <w:tcW w:w="2693" w:type="dxa"/>
            <w:tcBorders>
              <w:top w:val="single" w:sz="4" w:space="0" w:color="FFFFFF"/>
              <w:left w:val="single" w:sz="4" w:space="0" w:color="FFFFFF"/>
              <w:bottom w:val="single" w:sz="4" w:space="0" w:color="FFFFFF"/>
              <w:right w:val="single" w:sz="4" w:space="0" w:color="FFFFFF"/>
            </w:tcBorders>
          </w:tcPr>
          <w:p w14:paraId="14FE69B4" w14:textId="4098B184" w:rsidR="00BA1E48" w:rsidRPr="006505D2" w:rsidRDefault="00BA1E48" w:rsidP="00304554">
            <w:pPr>
              <w:pStyle w:val="BodyText3"/>
              <w:spacing w:line="360" w:lineRule="auto"/>
              <w:rPr>
                <w:rFonts w:ascii="Arial" w:hAnsi="Arial" w:cs="Arial"/>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7F29D0F7" w14:textId="3CDEF7C9" w:rsidR="00BA1E48" w:rsidRPr="006505D2" w:rsidRDefault="00BA1E48" w:rsidP="00304554">
            <w:pPr>
              <w:pStyle w:val="BodyText3"/>
              <w:spacing w:line="360" w:lineRule="auto"/>
              <w:rPr>
                <w:rFonts w:ascii="Arial" w:hAnsi="Arial" w:cs="Arial"/>
                <w:sz w:val="20"/>
                <w:szCs w:val="20"/>
              </w:rPr>
            </w:pPr>
          </w:p>
        </w:tc>
      </w:tr>
      <w:tr w:rsidR="008F7DA7" w14:paraId="21C24ED9"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380577B6" w14:textId="787ECE75" w:rsidR="009B2936" w:rsidRDefault="009B2936" w:rsidP="00304554">
            <w:pPr>
              <w:pStyle w:val="BodyText3"/>
              <w:spacing w:line="360" w:lineRule="auto"/>
              <w:jc w:val="right"/>
              <w:rPr>
                <w:rFonts w:ascii="Arial" w:hAnsi="Arial" w:cs="Arial"/>
                <w:sz w:val="20"/>
                <w:szCs w:val="20"/>
              </w:rPr>
            </w:pPr>
            <w:r>
              <w:rPr>
                <w:rFonts w:ascii="Arial" w:hAnsi="Arial" w:cs="Arial"/>
                <w:sz w:val="20"/>
                <w:szCs w:val="20"/>
              </w:rPr>
              <w:t>Start</w:t>
            </w:r>
          </w:p>
        </w:tc>
        <w:tc>
          <w:tcPr>
            <w:tcW w:w="4111" w:type="dxa"/>
            <w:tcBorders>
              <w:top w:val="single" w:sz="4" w:space="0" w:color="FFFFFF"/>
              <w:left w:val="single" w:sz="4" w:space="0" w:color="FFFFFF"/>
              <w:bottom w:val="single" w:sz="4" w:space="0" w:color="FFFFFF"/>
              <w:right w:val="single" w:sz="4" w:space="0" w:color="FFFFFF"/>
            </w:tcBorders>
          </w:tcPr>
          <w:p w14:paraId="44CE5C9B" w14:textId="77777777" w:rsidR="009B2936" w:rsidRPr="006505D2" w:rsidRDefault="009B2936" w:rsidP="00304554">
            <w:pPr>
              <w:pStyle w:val="BodyText3"/>
              <w:spacing w:line="360" w:lineRule="auto"/>
              <w:rPr>
                <w:rFonts w:ascii="Arial" w:hAnsi="Arial" w:cs="Arial"/>
                <w:sz w:val="20"/>
                <w:szCs w:val="20"/>
              </w:rPr>
            </w:pPr>
          </w:p>
        </w:tc>
        <w:tc>
          <w:tcPr>
            <w:tcW w:w="2693" w:type="dxa"/>
            <w:tcBorders>
              <w:top w:val="single" w:sz="4" w:space="0" w:color="FFFFFF"/>
              <w:left w:val="single" w:sz="4" w:space="0" w:color="FFFFFF"/>
              <w:bottom w:val="single" w:sz="4" w:space="0" w:color="FFFFFF"/>
              <w:right w:val="single" w:sz="4" w:space="0" w:color="FFFFFF"/>
            </w:tcBorders>
          </w:tcPr>
          <w:p w14:paraId="3BC377D5" w14:textId="77777777" w:rsidR="009B2936" w:rsidRPr="006505D2" w:rsidRDefault="009B2936" w:rsidP="00304554">
            <w:pPr>
              <w:pStyle w:val="BodyText3"/>
              <w:spacing w:line="360" w:lineRule="auto"/>
              <w:rPr>
                <w:rFonts w:ascii="Arial" w:hAnsi="Arial" w:cs="Arial"/>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54D8F1D5" w14:textId="77777777" w:rsidR="009B2936" w:rsidRPr="006505D2" w:rsidRDefault="009B2936" w:rsidP="00304554">
            <w:pPr>
              <w:pStyle w:val="BodyText3"/>
              <w:spacing w:line="360" w:lineRule="auto"/>
              <w:rPr>
                <w:rFonts w:ascii="Arial" w:hAnsi="Arial" w:cs="Arial"/>
                <w:sz w:val="20"/>
                <w:szCs w:val="20"/>
              </w:rPr>
            </w:pPr>
          </w:p>
        </w:tc>
      </w:tr>
      <w:tr w:rsidR="008F7DA7" w14:paraId="199B02FE"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3C182FCC" w14:textId="7B9C38E6" w:rsidR="009B2936" w:rsidRDefault="009B2936" w:rsidP="00304554">
            <w:pPr>
              <w:pStyle w:val="BodyText3"/>
              <w:spacing w:line="360" w:lineRule="auto"/>
              <w:jc w:val="right"/>
              <w:rPr>
                <w:rFonts w:ascii="Arial" w:hAnsi="Arial" w:cs="Arial"/>
                <w:sz w:val="20"/>
                <w:szCs w:val="20"/>
              </w:rPr>
            </w:pPr>
            <w:r>
              <w:rPr>
                <w:rFonts w:ascii="Arial" w:hAnsi="Arial" w:cs="Arial"/>
                <w:sz w:val="20"/>
                <w:szCs w:val="20"/>
              </w:rPr>
              <w:t>Stop</w:t>
            </w:r>
          </w:p>
        </w:tc>
        <w:tc>
          <w:tcPr>
            <w:tcW w:w="4111" w:type="dxa"/>
            <w:tcBorders>
              <w:top w:val="single" w:sz="4" w:space="0" w:color="FFFFFF"/>
              <w:left w:val="single" w:sz="4" w:space="0" w:color="FFFFFF"/>
              <w:bottom w:val="single" w:sz="4" w:space="0" w:color="FFFFFF"/>
              <w:right w:val="single" w:sz="4" w:space="0" w:color="FFFFFF"/>
            </w:tcBorders>
          </w:tcPr>
          <w:p w14:paraId="06EE7AC2" w14:textId="77777777" w:rsidR="009B2936" w:rsidRPr="006505D2" w:rsidRDefault="009B2936" w:rsidP="00304554">
            <w:pPr>
              <w:pStyle w:val="BodyText3"/>
              <w:spacing w:line="360" w:lineRule="auto"/>
              <w:rPr>
                <w:rFonts w:ascii="Arial" w:hAnsi="Arial" w:cs="Arial"/>
                <w:sz w:val="20"/>
                <w:szCs w:val="20"/>
              </w:rPr>
            </w:pPr>
          </w:p>
        </w:tc>
        <w:tc>
          <w:tcPr>
            <w:tcW w:w="2693" w:type="dxa"/>
            <w:tcBorders>
              <w:top w:val="single" w:sz="4" w:space="0" w:color="FFFFFF"/>
              <w:left w:val="single" w:sz="4" w:space="0" w:color="FFFFFF"/>
              <w:bottom w:val="single" w:sz="4" w:space="0" w:color="FFFFFF"/>
              <w:right w:val="single" w:sz="4" w:space="0" w:color="FFFFFF"/>
            </w:tcBorders>
          </w:tcPr>
          <w:p w14:paraId="05E80932" w14:textId="77777777" w:rsidR="009B2936" w:rsidRPr="006505D2" w:rsidRDefault="009B2936" w:rsidP="00304554">
            <w:pPr>
              <w:pStyle w:val="BodyText3"/>
              <w:spacing w:line="360" w:lineRule="auto"/>
              <w:rPr>
                <w:rFonts w:ascii="Arial" w:hAnsi="Arial" w:cs="Arial"/>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31B576CA" w14:textId="77777777" w:rsidR="009B2936" w:rsidRPr="006505D2" w:rsidRDefault="009B2936" w:rsidP="00304554">
            <w:pPr>
              <w:pStyle w:val="BodyText3"/>
              <w:spacing w:line="360" w:lineRule="auto"/>
              <w:rPr>
                <w:rFonts w:ascii="Arial" w:hAnsi="Arial" w:cs="Arial"/>
                <w:sz w:val="20"/>
                <w:szCs w:val="20"/>
              </w:rPr>
            </w:pPr>
          </w:p>
        </w:tc>
      </w:tr>
      <w:tr w:rsidR="008F7DA7" w14:paraId="087C903F"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4CF043A4" w14:textId="7D01C450" w:rsidR="00BA1E48" w:rsidRPr="006505D2" w:rsidRDefault="009B2936" w:rsidP="00304554">
            <w:pPr>
              <w:pStyle w:val="BodyText3"/>
              <w:spacing w:line="360" w:lineRule="auto"/>
              <w:rPr>
                <w:rFonts w:ascii="Arial" w:hAnsi="Arial" w:cs="Arial"/>
                <w:sz w:val="20"/>
                <w:szCs w:val="20"/>
              </w:rPr>
            </w:pPr>
            <w:r>
              <w:rPr>
                <w:rFonts w:ascii="Arial" w:hAnsi="Arial" w:cs="Arial"/>
                <w:sz w:val="20"/>
                <w:szCs w:val="20"/>
              </w:rPr>
              <w:t>OST</w:t>
            </w:r>
          </w:p>
        </w:tc>
        <w:tc>
          <w:tcPr>
            <w:tcW w:w="4111" w:type="dxa"/>
            <w:tcBorders>
              <w:top w:val="single" w:sz="4" w:space="0" w:color="FFFFFF"/>
              <w:left w:val="single" w:sz="4" w:space="0" w:color="FFFFFF"/>
              <w:bottom w:val="single" w:sz="4" w:space="0" w:color="FFFFFF"/>
              <w:right w:val="single" w:sz="4" w:space="0" w:color="FFFFFF"/>
            </w:tcBorders>
          </w:tcPr>
          <w:p w14:paraId="385FC23F" w14:textId="47D53696" w:rsidR="00BA1E48" w:rsidRPr="006505D2" w:rsidRDefault="00BA1E48" w:rsidP="00304554">
            <w:pPr>
              <w:pStyle w:val="BodyText3"/>
              <w:spacing w:line="360" w:lineRule="auto"/>
              <w:rPr>
                <w:rFonts w:ascii="Arial" w:hAnsi="Arial" w:cs="Arial"/>
                <w:sz w:val="20"/>
                <w:szCs w:val="20"/>
              </w:rPr>
            </w:pPr>
          </w:p>
        </w:tc>
        <w:tc>
          <w:tcPr>
            <w:tcW w:w="2693" w:type="dxa"/>
            <w:tcBorders>
              <w:top w:val="single" w:sz="4" w:space="0" w:color="FFFFFF"/>
              <w:left w:val="single" w:sz="4" w:space="0" w:color="FFFFFF"/>
              <w:bottom w:val="single" w:sz="4" w:space="0" w:color="FFFFFF"/>
              <w:right w:val="single" w:sz="4" w:space="0" w:color="FFFFFF"/>
            </w:tcBorders>
          </w:tcPr>
          <w:p w14:paraId="4CABC94C" w14:textId="1F9D2789" w:rsidR="00BA1E48" w:rsidRPr="006505D2" w:rsidRDefault="00BA1E48" w:rsidP="00304554">
            <w:pPr>
              <w:pStyle w:val="BodyText3"/>
              <w:spacing w:line="360" w:lineRule="auto"/>
              <w:rPr>
                <w:rFonts w:ascii="Arial" w:hAnsi="Arial" w:cs="Arial"/>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75563D5A" w14:textId="6B027F58" w:rsidR="00BA1E48" w:rsidRPr="006505D2" w:rsidRDefault="00BA1E48" w:rsidP="00304554">
            <w:pPr>
              <w:pStyle w:val="BodyText3"/>
              <w:spacing w:line="360" w:lineRule="auto"/>
              <w:rPr>
                <w:rFonts w:ascii="Arial" w:hAnsi="Arial" w:cs="Arial"/>
                <w:sz w:val="20"/>
                <w:szCs w:val="20"/>
              </w:rPr>
            </w:pPr>
          </w:p>
        </w:tc>
      </w:tr>
      <w:tr w:rsidR="008F7DA7" w14:paraId="3CBA99B6"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2DB67FC1" w14:textId="3E9557D2" w:rsidR="00BA1E48" w:rsidRPr="006505D2" w:rsidRDefault="009B2936" w:rsidP="00304554">
            <w:pPr>
              <w:pStyle w:val="BodyText3"/>
              <w:spacing w:line="360" w:lineRule="auto"/>
              <w:jc w:val="right"/>
              <w:rPr>
                <w:rFonts w:ascii="Arial" w:hAnsi="Arial" w:cs="Arial"/>
                <w:sz w:val="20"/>
                <w:szCs w:val="20"/>
              </w:rPr>
            </w:pPr>
            <w:r>
              <w:rPr>
                <w:rFonts w:ascii="Arial" w:hAnsi="Arial" w:cs="Arial"/>
                <w:sz w:val="20"/>
                <w:szCs w:val="20"/>
              </w:rPr>
              <w:t>Start</w:t>
            </w:r>
          </w:p>
        </w:tc>
        <w:tc>
          <w:tcPr>
            <w:tcW w:w="4111" w:type="dxa"/>
            <w:tcBorders>
              <w:top w:val="single" w:sz="4" w:space="0" w:color="FFFFFF"/>
              <w:left w:val="single" w:sz="4" w:space="0" w:color="FFFFFF"/>
              <w:bottom w:val="single" w:sz="4" w:space="0" w:color="FFFFFF"/>
              <w:right w:val="single" w:sz="4" w:space="0" w:color="FFFFFF"/>
            </w:tcBorders>
          </w:tcPr>
          <w:p w14:paraId="4D4FD1CD" w14:textId="77777777" w:rsidR="00BA1E48" w:rsidRPr="006505D2" w:rsidRDefault="00BA1E48" w:rsidP="00304554">
            <w:pPr>
              <w:pStyle w:val="BodyText3"/>
              <w:spacing w:line="360" w:lineRule="auto"/>
              <w:rPr>
                <w:rFonts w:ascii="Arial" w:hAnsi="Arial" w:cs="Arial"/>
                <w:sz w:val="20"/>
                <w:szCs w:val="20"/>
              </w:rPr>
            </w:pPr>
            <w:r w:rsidRPr="000C3990">
              <w:rPr>
                <w:rFonts w:ascii="Arial" w:hAnsi="Arial" w:cs="Arial"/>
                <w:bCs/>
                <w:sz w:val="22"/>
                <w:szCs w:val="22"/>
              </w:rPr>
              <w:t>Multinomial</w:t>
            </w:r>
            <w:r>
              <w:rPr>
                <w:rFonts w:ascii="Arial" w:hAnsi="Arial" w:cs="Arial"/>
                <w:bCs/>
                <w:sz w:val="22"/>
                <w:szCs w:val="22"/>
              </w:rPr>
              <w:t xml:space="preserve"> (</w:t>
            </w:r>
            <w:r w:rsidRPr="009407C6">
              <w:rPr>
                <w:rFonts w:ascii="Arial" w:hAnsi="Arial" w:cs="Arial"/>
                <w:bCs/>
                <w:i/>
                <w:sz w:val="22"/>
                <w:szCs w:val="22"/>
              </w:rPr>
              <w:t>K</w:t>
            </w:r>
            <w:r>
              <w:rPr>
                <w:rFonts w:ascii="Arial" w:hAnsi="Arial" w:cs="Arial"/>
                <w:bCs/>
                <w:sz w:val="22"/>
                <w:szCs w:val="22"/>
              </w:rPr>
              <w:t xml:space="preserve">=4, </w:t>
            </w:r>
            <w:r>
              <w:rPr>
                <w:rFonts w:ascii="Arial" w:hAnsi="Arial" w:cs="Arial"/>
                <w:bCs/>
                <w:i/>
                <w:sz w:val="22"/>
                <w:szCs w:val="22"/>
              </w:rPr>
              <w:t>n</w:t>
            </w:r>
            <w:r>
              <w:rPr>
                <w:rFonts w:ascii="Arial" w:hAnsi="Arial" w:cs="Arial"/>
                <w:bCs/>
                <w:sz w:val="22"/>
                <w:szCs w:val="22"/>
              </w:rPr>
              <w:t xml:space="preserve">=1, </w:t>
            </w:r>
            <w:r w:rsidRPr="009407C6">
              <w:rPr>
                <w:rFonts w:ascii="Arial" w:hAnsi="Arial" w:cs="Arial"/>
                <w:bCs/>
                <w:i/>
                <w:sz w:val="22"/>
                <w:szCs w:val="22"/>
              </w:rPr>
              <w:t>p</w:t>
            </w:r>
            <w:r>
              <w:rPr>
                <w:rFonts w:ascii="Arial" w:hAnsi="Arial" w:cs="Arial"/>
                <w:bCs/>
                <w:sz w:val="22"/>
                <w:szCs w:val="22"/>
              </w:rPr>
              <w:t>=0.11)</w:t>
            </w:r>
          </w:p>
        </w:tc>
        <w:tc>
          <w:tcPr>
            <w:tcW w:w="2693" w:type="dxa"/>
            <w:tcBorders>
              <w:top w:val="single" w:sz="4" w:space="0" w:color="FFFFFF"/>
              <w:left w:val="single" w:sz="4" w:space="0" w:color="FFFFFF"/>
              <w:bottom w:val="single" w:sz="4" w:space="0" w:color="FFFFFF"/>
              <w:right w:val="single" w:sz="4" w:space="0" w:color="FFFFFF"/>
            </w:tcBorders>
          </w:tcPr>
          <w:p w14:paraId="0A307247" w14:textId="77777777" w:rsidR="00BA1E48" w:rsidRPr="006505D2" w:rsidRDefault="00BA1E48" w:rsidP="00304554">
            <w:pPr>
              <w:pStyle w:val="BodyText3"/>
              <w:spacing w:line="360" w:lineRule="auto"/>
              <w:rPr>
                <w:rFonts w:ascii="Arial" w:hAnsi="Arial" w:cs="Arial"/>
                <w:sz w:val="20"/>
                <w:szCs w:val="20"/>
              </w:rPr>
            </w:pPr>
            <w:r w:rsidRPr="004652F0">
              <w:rPr>
                <w:rFonts w:ascii="Arial" w:hAnsi="Arial" w:cs="Arial"/>
                <w:bCs/>
                <w:sz w:val="22"/>
                <w:szCs w:val="22"/>
              </w:rPr>
              <w:t xml:space="preserve">0.11 </w:t>
            </w:r>
          </w:p>
        </w:tc>
        <w:tc>
          <w:tcPr>
            <w:tcW w:w="1762" w:type="dxa"/>
            <w:tcBorders>
              <w:top w:val="single" w:sz="4" w:space="0" w:color="FFFFFF"/>
              <w:left w:val="single" w:sz="4" w:space="0" w:color="FFFFFF"/>
              <w:bottom w:val="single" w:sz="4" w:space="0" w:color="FFFFFF"/>
              <w:right w:val="single" w:sz="4" w:space="0" w:color="FFFFFF"/>
            </w:tcBorders>
          </w:tcPr>
          <w:p w14:paraId="7F9CC83C" w14:textId="5D962252" w:rsidR="00BA1E48" w:rsidRPr="006505D2" w:rsidRDefault="00BA1E48" w:rsidP="00304554">
            <w:pPr>
              <w:pStyle w:val="BodyText3"/>
              <w:spacing w:line="360" w:lineRule="auto"/>
              <w:rPr>
                <w:rFonts w:ascii="Arial" w:hAnsi="Arial" w:cs="Arial"/>
                <w:sz w:val="20"/>
                <w:szCs w:val="20"/>
              </w:rPr>
            </w:pPr>
            <w:r w:rsidRPr="00180CEB">
              <w:rPr>
                <w:rFonts w:ascii="Arial" w:hAnsi="Arial" w:cs="Arial"/>
                <w:sz w:val="20"/>
                <w:szCs w:val="20"/>
              </w:rPr>
              <w:fldChar w:fldCharType="begin"/>
            </w:r>
            <w:r w:rsidR="001E1CC9">
              <w:rPr>
                <w:rFonts w:ascii="Arial" w:hAnsi="Arial" w:cs="Arial"/>
                <w:sz w:val="20"/>
                <w:szCs w:val="20"/>
              </w:rPr>
              <w:instrText xml:space="preserve"> ADDIN EN.CITE &lt;EndNote&gt;&lt;Cite&gt;&lt;Author&gt;Lloyd&lt;/Author&gt;&lt;Year&gt;2015&lt;/Year&gt;&lt;RecNum&gt;64&lt;/RecNum&gt;&lt;DisplayText&gt;(24)&lt;/DisplayText&gt;&lt;record&gt;&lt;rec-number&gt;64&lt;/rec-number&gt;&lt;foreign-keys&gt;&lt;key app="EN" db-id="tzdr2w9av5fwwyetpstp2wpipt2raxepxedz" timestamp="1524643254"&gt;64&lt;/key&gt;&lt;/foreign-keys&gt;&lt;ref-type name="Personal Communication"&gt;26&lt;/ref-type&gt;&lt;contributors&gt;&lt;authors&gt;&lt;author&gt;Lloyd, Andrew R&lt;/author&gt;&lt;/authors&gt;&lt;/contributors&gt;&lt;titles&gt;&lt;title&gt;Personal Communication&lt;/title&gt;&lt;/titles&gt;&lt;dates&gt;&lt;year&gt;2015&lt;/year&gt;&lt;/dates&gt;&lt;urls&gt;&lt;/urls&gt;&lt;/record&gt;&lt;/Cite&gt;&lt;/EndNote&gt;</w:instrText>
            </w:r>
            <w:r w:rsidRPr="00180CEB">
              <w:rPr>
                <w:rFonts w:ascii="Arial" w:hAnsi="Arial" w:cs="Arial"/>
                <w:sz w:val="20"/>
                <w:szCs w:val="20"/>
              </w:rPr>
              <w:fldChar w:fldCharType="separate"/>
            </w:r>
            <w:r w:rsidR="00D15393">
              <w:rPr>
                <w:rFonts w:ascii="Arial" w:hAnsi="Arial" w:cs="Arial"/>
                <w:noProof/>
                <w:sz w:val="20"/>
                <w:szCs w:val="20"/>
              </w:rPr>
              <w:t>(</w:t>
            </w:r>
            <w:hyperlink w:anchor="_ENREF_24" w:tooltip="Lloyd, 2015 #64" w:history="1">
              <w:r w:rsidR="0008395D">
                <w:rPr>
                  <w:rFonts w:ascii="Arial" w:hAnsi="Arial" w:cs="Arial"/>
                  <w:noProof/>
                  <w:sz w:val="20"/>
                  <w:szCs w:val="20"/>
                </w:rPr>
                <w:t>24</w:t>
              </w:r>
            </w:hyperlink>
            <w:r w:rsidR="00D15393">
              <w:rPr>
                <w:rFonts w:ascii="Arial" w:hAnsi="Arial" w:cs="Arial"/>
                <w:noProof/>
                <w:sz w:val="20"/>
                <w:szCs w:val="20"/>
              </w:rPr>
              <w:t>)</w:t>
            </w:r>
            <w:r w:rsidRPr="00180CEB">
              <w:rPr>
                <w:rFonts w:ascii="Arial" w:hAnsi="Arial" w:cs="Arial"/>
                <w:sz w:val="20"/>
                <w:szCs w:val="20"/>
              </w:rPr>
              <w:fldChar w:fldCharType="end"/>
            </w:r>
          </w:p>
        </w:tc>
      </w:tr>
      <w:tr w:rsidR="008F7DA7" w14:paraId="212D9DB8" w14:textId="77777777" w:rsidTr="004779E9">
        <w:tc>
          <w:tcPr>
            <w:tcW w:w="5382" w:type="dxa"/>
            <w:tcBorders>
              <w:top w:val="single" w:sz="4" w:space="0" w:color="FFFFFF"/>
              <w:left w:val="single" w:sz="4" w:space="0" w:color="FFFFFF"/>
              <w:bottom w:val="single" w:sz="4" w:space="0" w:color="FFFFFF"/>
              <w:right w:val="single" w:sz="4" w:space="0" w:color="FFFFFF"/>
            </w:tcBorders>
          </w:tcPr>
          <w:p w14:paraId="5DA7B4F4" w14:textId="6E7963EA" w:rsidR="00BA1E48" w:rsidRPr="006505D2" w:rsidRDefault="009B2936" w:rsidP="00304554">
            <w:pPr>
              <w:pStyle w:val="BodyText3"/>
              <w:spacing w:line="360" w:lineRule="auto"/>
              <w:jc w:val="right"/>
              <w:rPr>
                <w:rFonts w:ascii="Arial" w:hAnsi="Arial" w:cs="Arial"/>
                <w:sz w:val="20"/>
                <w:szCs w:val="20"/>
              </w:rPr>
            </w:pPr>
            <w:r>
              <w:rPr>
                <w:rFonts w:ascii="Arial" w:hAnsi="Arial" w:cs="Arial"/>
                <w:sz w:val="20"/>
                <w:szCs w:val="20"/>
              </w:rPr>
              <w:t>Stop</w:t>
            </w:r>
          </w:p>
        </w:tc>
        <w:tc>
          <w:tcPr>
            <w:tcW w:w="4111" w:type="dxa"/>
            <w:tcBorders>
              <w:top w:val="single" w:sz="4" w:space="0" w:color="FFFFFF"/>
              <w:left w:val="single" w:sz="4" w:space="0" w:color="FFFFFF"/>
              <w:bottom w:val="single" w:sz="4" w:space="0" w:color="FFFFFF"/>
              <w:right w:val="single" w:sz="4" w:space="0" w:color="FFFFFF"/>
            </w:tcBorders>
          </w:tcPr>
          <w:p w14:paraId="05D5ECAE" w14:textId="77777777" w:rsidR="00BA1E48" w:rsidRPr="006505D2" w:rsidRDefault="00BA1E48" w:rsidP="00304554">
            <w:pPr>
              <w:pStyle w:val="BodyText3"/>
              <w:spacing w:line="360" w:lineRule="auto"/>
              <w:rPr>
                <w:rFonts w:ascii="Arial" w:hAnsi="Arial" w:cs="Arial"/>
                <w:sz w:val="20"/>
                <w:szCs w:val="20"/>
              </w:rPr>
            </w:pPr>
            <w:r w:rsidRPr="000C3990">
              <w:rPr>
                <w:rFonts w:ascii="Arial" w:hAnsi="Arial" w:cs="Arial"/>
                <w:bCs/>
                <w:sz w:val="22"/>
                <w:szCs w:val="22"/>
              </w:rPr>
              <w:t>Multinomial</w:t>
            </w:r>
            <w:r>
              <w:rPr>
                <w:rFonts w:ascii="Arial" w:hAnsi="Arial" w:cs="Arial"/>
                <w:bCs/>
                <w:sz w:val="22"/>
                <w:szCs w:val="22"/>
              </w:rPr>
              <w:t xml:space="preserve"> (</w:t>
            </w:r>
            <w:r w:rsidRPr="009407C6">
              <w:rPr>
                <w:rFonts w:ascii="Arial" w:hAnsi="Arial" w:cs="Arial"/>
                <w:bCs/>
                <w:i/>
                <w:sz w:val="22"/>
                <w:szCs w:val="22"/>
              </w:rPr>
              <w:t>K</w:t>
            </w:r>
            <w:r>
              <w:rPr>
                <w:rFonts w:ascii="Arial" w:hAnsi="Arial" w:cs="Arial"/>
                <w:bCs/>
                <w:sz w:val="22"/>
                <w:szCs w:val="22"/>
              </w:rPr>
              <w:t xml:space="preserve">=4, </w:t>
            </w:r>
            <w:r>
              <w:rPr>
                <w:rFonts w:ascii="Arial" w:hAnsi="Arial" w:cs="Arial"/>
                <w:bCs/>
                <w:i/>
                <w:sz w:val="22"/>
                <w:szCs w:val="22"/>
              </w:rPr>
              <w:t>n</w:t>
            </w:r>
            <w:r>
              <w:rPr>
                <w:rFonts w:ascii="Arial" w:hAnsi="Arial" w:cs="Arial"/>
                <w:bCs/>
                <w:sz w:val="22"/>
                <w:szCs w:val="22"/>
              </w:rPr>
              <w:t xml:space="preserve">=1, </w:t>
            </w:r>
            <w:r w:rsidRPr="009407C6">
              <w:rPr>
                <w:rFonts w:ascii="Arial" w:hAnsi="Arial" w:cs="Arial"/>
                <w:bCs/>
                <w:i/>
                <w:sz w:val="22"/>
                <w:szCs w:val="22"/>
              </w:rPr>
              <w:t>p</w:t>
            </w:r>
            <w:r>
              <w:rPr>
                <w:rFonts w:ascii="Arial" w:hAnsi="Arial" w:cs="Arial"/>
                <w:bCs/>
                <w:sz w:val="22"/>
                <w:szCs w:val="22"/>
              </w:rPr>
              <w:t>=0.11)</w:t>
            </w:r>
          </w:p>
        </w:tc>
        <w:tc>
          <w:tcPr>
            <w:tcW w:w="2693" w:type="dxa"/>
            <w:tcBorders>
              <w:top w:val="single" w:sz="4" w:space="0" w:color="FFFFFF"/>
              <w:left w:val="single" w:sz="4" w:space="0" w:color="FFFFFF"/>
              <w:bottom w:val="single" w:sz="4" w:space="0" w:color="FFFFFF"/>
              <w:right w:val="single" w:sz="4" w:space="0" w:color="FFFFFF"/>
            </w:tcBorders>
          </w:tcPr>
          <w:p w14:paraId="7AE5823C" w14:textId="77777777" w:rsidR="00BA1E48" w:rsidRPr="006505D2" w:rsidRDefault="00BA1E48" w:rsidP="00304554">
            <w:pPr>
              <w:pStyle w:val="BodyText3"/>
              <w:spacing w:line="360" w:lineRule="auto"/>
              <w:rPr>
                <w:rFonts w:ascii="Arial" w:hAnsi="Arial" w:cs="Arial"/>
                <w:sz w:val="20"/>
                <w:szCs w:val="20"/>
              </w:rPr>
            </w:pPr>
            <w:r w:rsidRPr="004652F0">
              <w:rPr>
                <w:rFonts w:ascii="Arial" w:hAnsi="Arial" w:cs="Arial"/>
                <w:bCs/>
                <w:sz w:val="22"/>
                <w:szCs w:val="22"/>
              </w:rPr>
              <w:t xml:space="preserve">0.11 </w:t>
            </w:r>
          </w:p>
        </w:tc>
        <w:tc>
          <w:tcPr>
            <w:tcW w:w="1762" w:type="dxa"/>
            <w:tcBorders>
              <w:top w:val="single" w:sz="4" w:space="0" w:color="FFFFFF"/>
              <w:left w:val="single" w:sz="4" w:space="0" w:color="FFFFFF"/>
              <w:bottom w:val="single" w:sz="4" w:space="0" w:color="FFFFFF"/>
              <w:right w:val="single" w:sz="4" w:space="0" w:color="FFFFFF"/>
            </w:tcBorders>
          </w:tcPr>
          <w:p w14:paraId="51C22C62" w14:textId="4AC9051D" w:rsidR="00BA1E48" w:rsidRPr="006505D2" w:rsidRDefault="00BA1E48" w:rsidP="00304554">
            <w:pPr>
              <w:pStyle w:val="BodyText3"/>
              <w:spacing w:line="360" w:lineRule="auto"/>
              <w:rPr>
                <w:rFonts w:ascii="Arial" w:hAnsi="Arial" w:cs="Arial"/>
                <w:sz w:val="20"/>
                <w:szCs w:val="20"/>
              </w:rPr>
            </w:pPr>
            <w:r w:rsidRPr="00180CEB">
              <w:rPr>
                <w:rFonts w:ascii="Arial" w:hAnsi="Arial" w:cs="Arial"/>
                <w:sz w:val="20"/>
                <w:szCs w:val="20"/>
              </w:rPr>
              <w:fldChar w:fldCharType="begin"/>
            </w:r>
            <w:r w:rsidR="001E1CC9">
              <w:rPr>
                <w:rFonts w:ascii="Arial" w:hAnsi="Arial" w:cs="Arial"/>
                <w:sz w:val="20"/>
                <w:szCs w:val="20"/>
              </w:rPr>
              <w:instrText xml:space="preserve"> ADDIN EN.CITE &lt;EndNote&gt;&lt;Cite&gt;&lt;Author&gt;Lloyd&lt;/Author&gt;&lt;Year&gt;2015&lt;/Year&gt;&lt;RecNum&gt;64&lt;/RecNum&gt;&lt;DisplayText&gt;(24)&lt;/DisplayText&gt;&lt;record&gt;&lt;rec-number&gt;64&lt;/rec-number&gt;&lt;foreign-keys&gt;&lt;key app="EN" db-id="tzdr2w9av5fwwyetpstp2wpipt2raxepxedz" timestamp="1524643254"&gt;64&lt;/key&gt;&lt;/foreign-keys&gt;&lt;ref-type name="Personal Communication"&gt;26&lt;/ref-type&gt;&lt;contributors&gt;&lt;authors&gt;&lt;author&gt;Lloyd, Andrew R&lt;/author&gt;&lt;/authors&gt;&lt;/contributors&gt;&lt;titles&gt;&lt;title&gt;Personal Communication&lt;/title&gt;&lt;/titles&gt;&lt;dates&gt;&lt;year&gt;2015&lt;/year&gt;&lt;/dates&gt;&lt;urls&gt;&lt;/urls&gt;&lt;/record&gt;&lt;/Cite&gt;&lt;/EndNote&gt;</w:instrText>
            </w:r>
            <w:r w:rsidRPr="00180CEB">
              <w:rPr>
                <w:rFonts w:ascii="Arial" w:hAnsi="Arial" w:cs="Arial"/>
                <w:sz w:val="20"/>
                <w:szCs w:val="20"/>
              </w:rPr>
              <w:fldChar w:fldCharType="separate"/>
            </w:r>
            <w:r w:rsidR="00D15393">
              <w:rPr>
                <w:rFonts w:ascii="Arial" w:hAnsi="Arial" w:cs="Arial"/>
                <w:noProof/>
                <w:sz w:val="20"/>
                <w:szCs w:val="20"/>
              </w:rPr>
              <w:t>(</w:t>
            </w:r>
            <w:hyperlink w:anchor="_ENREF_24" w:tooltip="Lloyd, 2015 #64" w:history="1">
              <w:r w:rsidR="0008395D">
                <w:rPr>
                  <w:rFonts w:ascii="Arial" w:hAnsi="Arial" w:cs="Arial"/>
                  <w:noProof/>
                  <w:sz w:val="20"/>
                  <w:szCs w:val="20"/>
                </w:rPr>
                <w:t>24</w:t>
              </w:r>
            </w:hyperlink>
            <w:r w:rsidR="00D15393">
              <w:rPr>
                <w:rFonts w:ascii="Arial" w:hAnsi="Arial" w:cs="Arial"/>
                <w:noProof/>
                <w:sz w:val="20"/>
                <w:szCs w:val="20"/>
              </w:rPr>
              <w:t>)</w:t>
            </w:r>
            <w:r w:rsidRPr="00180CEB">
              <w:rPr>
                <w:rFonts w:ascii="Arial" w:hAnsi="Arial" w:cs="Arial"/>
                <w:sz w:val="20"/>
                <w:szCs w:val="20"/>
              </w:rPr>
              <w:fldChar w:fldCharType="end"/>
            </w:r>
          </w:p>
        </w:tc>
      </w:tr>
      <w:tr w:rsidR="008F7DA7" w14:paraId="76009232" w14:textId="77777777" w:rsidTr="002642C6">
        <w:tc>
          <w:tcPr>
            <w:tcW w:w="5382" w:type="dxa"/>
            <w:tcBorders>
              <w:top w:val="single" w:sz="4" w:space="0" w:color="FFFFFF"/>
              <w:left w:val="single" w:sz="4" w:space="0" w:color="FFFFFF"/>
              <w:bottom w:val="single" w:sz="4" w:space="0" w:color="FFFFFF"/>
              <w:right w:val="single" w:sz="4" w:space="0" w:color="FFFFFF"/>
            </w:tcBorders>
          </w:tcPr>
          <w:p w14:paraId="6E0867D2" w14:textId="559B5980" w:rsidR="00BA1E48" w:rsidRPr="006505D2" w:rsidRDefault="009B2936" w:rsidP="00304554">
            <w:pPr>
              <w:pStyle w:val="BodyText3"/>
              <w:spacing w:line="360" w:lineRule="auto"/>
              <w:rPr>
                <w:rFonts w:ascii="Arial" w:hAnsi="Arial" w:cs="Arial"/>
                <w:sz w:val="20"/>
                <w:szCs w:val="20"/>
              </w:rPr>
            </w:pPr>
            <w:r>
              <w:rPr>
                <w:rFonts w:ascii="Arial" w:hAnsi="Arial" w:cs="Arial"/>
                <w:sz w:val="20"/>
                <w:szCs w:val="20"/>
              </w:rPr>
              <w:t>NSP</w:t>
            </w:r>
          </w:p>
        </w:tc>
        <w:tc>
          <w:tcPr>
            <w:tcW w:w="4111" w:type="dxa"/>
            <w:tcBorders>
              <w:top w:val="single" w:sz="4" w:space="0" w:color="FFFFFF"/>
              <w:left w:val="single" w:sz="4" w:space="0" w:color="FFFFFF"/>
              <w:bottom w:val="single" w:sz="4" w:space="0" w:color="FFFFFF"/>
              <w:right w:val="single" w:sz="4" w:space="0" w:color="FFFFFF"/>
            </w:tcBorders>
          </w:tcPr>
          <w:p w14:paraId="5383C42C" w14:textId="43C57790" w:rsidR="00BA1E48" w:rsidRPr="006505D2" w:rsidRDefault="00BA1E48" w:rsidP="00304554">
            <w:pPr>
              <w:pStyle w:val="BodyText3"/>
              <w:spacing w:line="360" w:lineRule="auto"/>
              <w:rPr>
                <w:rFonts w:ascii="Arial" w:hAnsi="Arial" w:cs="Arial"/>
                <w:sz w:val="20"/>
                <w:szCs w:val="20"/>
              </w:rPr>
            </w:pPr>
          </w:p>
        </w:tc>
        <w:tc>
          <w:tcPr>
            <w:tcW w:w="2693" w:type="dxa"/>
            <w:tcBorders>
              <w:top w:val="single" w:sz="4" w:space="0" w:color="FFFFFF"/>
              <w:left w:val="single" w:sz="4" w:space="0" w:color="FFFFFF"/>
              <w:bottom w:val="single" w:sz="4" w:space="0" w:color="FFFFFF"/>
              <w:right w:val="single" w:sz="4" w:space="0" w:color="FFFFFF"/>
            </w:tcBorders>
          </w:tcPr>
          <w:p w14:paraId="0109A095" w14:textId="0988B704" w:rsidR="00BA1E48" w:rsidRPr="006505D2" w:rsidRDefault="00BA1E48" w:rsidP="00304554">
            <w:pPr>
              <w:pStyle w:val="BodyText3"/>
              <w:spacing w:line="360" w:lineRule="auto"/>
              <w:rPr>
                <w:rFonts w:ascii="Arial" w:hAnsi="Arial" w:cs="Arial"/>
                <w:sz w:val="20"/>
                <w:szCs w:val="20"/>
              </w:rPr>
            </w:pPr>
          </w:p>
        </w:tc>
        <w:tc>
          <w:tcPr>
            <w:tcW w:w="1762" w:type="dxa"/>
            <w:tcBorders>
              <w:top w:val="single" w:sz="4" w:space="0" w:color="FFFFFF"/>
              <w:left w:val="single" w:sz="4" w:space="0" w:color="FFFFFF"/>
              <w:bottom w:val="single" w:sz="4" w:space="0" w:color="FFFFFF"/>
              <w:right w:val="single" w:sz="4" w:space="0" w:color="FFFFFF"/>
            </w:tcBorders>
          </w:tcPr>
          <w:p w14:paraId="69622A60" w14:textId="5CE1D6EA" w:rsidR="00BA1E48" w:rsidRPr="006505D2" w:rsidRDefault="00BA1E48" w:rsidP="00304554">
            <w:pPr>
              <w:pStyle w:val="BodyText3"/>
              <w:spacing w:line="360" w:lineRule="auto"/>
              <w:rPr>
                <w:rFonts w:ascii="Arial" w:hAnsi="Arial" w:cs="Arial"/>
                <w:sz w:val="20"/>
                <w:szCs w:val="20"/>
              </w:rPr>
            </w:pPr>
          </w:p>
        </w:tc>
      </w:tr>
      <w:tr w:rsidR="008F7DA7" w14:paraId="4477AC24" w14:textId="77777777" w:rsidTr="009B2936">
        <w:tc>
          <w:tcPr>
            <w:tcW w:w="5382" w:type="dxa"/>
            <w:tcBorders>
              <w:top w:val="single" w:sz="4" w:space="0" w:color="FFFFFF"/>
              <w:left w:val="single" w:sz="4" w:space="0" w:color="FFFFFF"/>
              <w:bottom w:val="single" w:sz="4" w:space="0" w:color="FFFFFF"/>
              <w:right w:val="single" w:sz="4" w:space="0" w:color="FFFFFF"/>
            </w:tcBorders>
          </w:tcPr>
          <w:p w14:paraId="3E6C23D7" w14:textId="0DCB3618" w:rsidR="002642C6" w:rsidRDefault="009B2936" w:rsidP="00304554">
            <w:pPr>
              <w:pStyle w:val="BodyText3"/>
              <w:spacing w:line="360" w:lineRule="auto"/>
              <w:jc w:val="right"/>
              <w:rPr>
                <w:rFonts w:ascii="Arial" w:hAnsi="Arial" w:cs="Arial"/>
                <w:sz w:val="20"/>
                <w:szCs w:val="20"/>
              </w:rPr>
            </w:pPr>
            <w:r>
              <w:rPr>
                <w:rFonts w:ascii="Arial" w:hAnsi="Arial" w:cs="Arial"/>
                <w:sz w:val="20"/>
                <w:szCs w:val="20"/>
              </w:rPr>
              <w:t>Start</w:t>
            </w:r>
          </w:p>
        </w:tc>
        <w:tc>
          <w:tcPr>
            <w:tcW w:w="4111" w:type="dxa"/>
            <w:tcBorders>
              <w:top w:val="single" w:sz="4" w:space="0" w:color="FFFFFF"/>
              <w:left w:val="single" w:sz="4" w:space="0" w:color="FFFFFF"/>
              <w:bottom w:val="single" w:sz="4" w:space="0" w:color="FFFFFF"/>
              <w:right w:val="single" w:sz="4" w:space="0" w:color="FFFFFF"/>
            </w:tcBorders>
          </w:tcPr>
          <w:p w14:paraId="55A7BE87" w14:textId="77777777" w:rsidR="002642C6" w:rsidRPr="000C3990" w:rsidRDefault="002642C6" w:rsidP="00304554">
            <w:pPr>
              <w:pStyle w:val="BodyText3"/>
              <w:spacing w:line="360" w:lineRule="auto"/>
              <w:rPr>
                <w:rFonts w:ascii="Arial" w:hAnsi="Arial" w:cs="Arial"/>
                <w:bCs/>
                <w:sz w:val="22"/>
                <w:szCs w:val="22"/>
              </w:rPr>
            </w:pPr>
          </w:p>
        </w:tc>
        <w:tc>
          <w:tcPr>
            <w:tcW w:w="2693" w:type="dxa"/>
            <w:tcBorders>
              <w:top w:val="single" w:sz="4" w:space="0" w:color="FFFFFF"/>
              <w:left w:val="single" w:sz="4" w:space="0" w:color="FFFFFF"/>
              <w:bottom w:val="single" w:sz="4" w:space="0" w:color="FFFFFF"/>
              <w:right w:val="single" w:sz="4" w:space="0" w:color="FFFFFF"/>
            </w:tcBorders>
          </w:tcPr>
          <w:p w14:paraId="1F452F91" w14:textId="77777777" w:rsidR="002642C6" w:rsidRPr="004652F0" w:rsidRDefault="002642C6" w:rsidP="00304554">
            <w:pPr>
              <w:pStyle w:val="BodyText3"/>
              <w:spacing w:line="360" w:lineRule="auto"/>
              <w:rPr>
                <w:rFonts w:ascii="Arial" w:hAnsi="Arial" w:cs="Arial"/>
                <w:bCs/>
                <w:sz w:val="22"/>
                <w:szCs w:val="22"/>
              </w:rPr>
            </w:pPr>
          </w:p>
        </w:tc>
        <w:tc>
          <w:tcPr>
            <w:tcW w:w="1762" w:type="dxa"/>
            <w:tcBorders>
              <w:top w:val="single" w:sz="4" w:space="0" w:color="FFFFFF"/>
              <w:left w:val="single" w:sz="4" w:space="0" w:color="FFFFFF"/>
              <w:bottom w:val="single" w:sz="4" w:space="0" w:color="FFFFFF"/>
              <w:right w:val="single" w:sz="4" w:space="0" w:color="FFFFFF"/>
            </w:tcBorders>
          </w:tcPr>
          <w:p w14:paraId="3C3E7E14" w14:textId="77777777" w:rsidR="002642C6" w:rsidRPr="00180CEB" w:rsidRDefault="002642C6" w:rsidP="00304554">
            <w:pPr>
              <w:pStyle w:val="BodyText3"/>
              <w:spacing w:line="360" w:lineRule="auto"/>
              <w:rPr>
                <w:rFonts w:ascii="Arial" w:hAnsi="Arial" w:cs="Arial"/>
                <w:sz w:val="20"/>
                <w:szCs w:val="20"/>
              </w:rPr>
            </w:pPr>
          </w:p>
        </w:tc>
      </w:tr>
      <w:tr w:rsidR="008F7DA7" w14:paraId="228402F9" w14:textId="77777777" w:rsidTr="004779E9">
        <w:tc>
          <w:tcPr>
            <w:tcW w:w="5382" w:type="dxa"/>
            <w:tcBorders>
              <w:top w:val="single" w:sz="4" w:space="0" w:color="FFFFFF"/>
              <w:left w:val="single" w:sz="4" w:space="0" w:color="FFFFFF"/>
              <w:right w:val="single" w:sz="4" w:space="0" w:color="FFFFFF"/>
            </w:tcBorders>
          </w:tcPr>
          <w:p w14:paraId="0ADD19A2" w14:textId="4D80FA31" w:rsidR="009B2936" w:rsidRDefault="009B2936" w:rsidP="00304554">
            <w:pPr>
              <w:pStyle w:val="BodyText3"/>
              <w:spacing w:line="360" w:lineRule="auto"/>
              <w:jc w:val="right"/>
              <w:rPr>
                <w:rFonts w:ascii="Arial" w:hAnsi="Arial" w:cs="Arial"/>
                <w:sz w:val="20"/>
                <w:szCs w:val="20"/>
              </w:rPr>
            </w:pPr>
            <w:r>
              <w:rPr>
                <w:rFonts w:ascii="Arial" w:hAnsi="Arial" w:cs="Arial"/>
                <w:sz w:val="20"/>
                <w:szCs w:val="20"/>
              </w:rPr>
              <w:t>Stop</w:t>
            </w:r>
          </w:p>
        </w:tc>
        <w:tc>
          <w:tcPr>
            <w:tcW w:w="4111" w:type="dxa"/>
            <w:tcBorders>
              <w:top w:val="single" w:sz="4" w:space="0" w:color="FFFFFF"/>
              <w:left w:val="single" w:sz="4" w:space="0" w:color="FFFFFF"/>
              <w:right w:val="single" w:sz="4" w:space="0" w:color="FFFFFF"/>
            </w:tcBorders>
          </w:tcPr>
          <w:p w14:paraId="5F2D0D61" w14:textId="77777777" w:rsidR="009B2936" w:rsidRPr="000C3990" w:rsidRDefault="009B2936" w:rsidP="00304554">
            <w:pPr>
              <w:pStyle w:val="BodyText3"/>
              <w:spacing w:line="360" w:lineRule="auto"/>
              <w:rPr>
                <w:rFonts w:ascii="Arial" w:hAnsi="Arial" w:cs="Arial"/>
                <w:bCs/>
                <w:sz w:val="22"/>
                <w:szCs w:val="22"/>
              </w:rPr>
            </w:pPr>
          </w:p>
        </w:tc>
        <w:tc>
          <w:tcPr>
            <w:tcW w:w="2693" w:type="dxa"/>
            <w:tcBorders>
              <w:top w:val="single" w:sz="4" w:space="0" w:color="FFFFFF"/>
              <w:left w:val="single" w:sz="4" w:space="0" w:color="FFFFFF"/>
              <w:right w:val="single" w:sz="4" w:space="0" w:color="FFFFFF"/>
            </w:tcBorders>
          </w:tcPr>
          <w:p w14:paraId="5E671E8C" w14:textId="77777777" w:rsidR="009B2936" w:rsidRPr="004652F0" w:rsidRDefault="009B2936" w:rsidP="00304554">
            <w:pPr>
              <w:pStyle w:val="BodyText3"/>
              <w:spacing w:line="360" w:lineRule="auto"/>
              <w:rPr>
                <w:rFonts w:ascii="Arial" w:hAnsi="Arial" w:cs="Arial"/>
                <w:bCs/>
                <w:sz w:val="22"/>
                <w:szCs w:val="22"/>
              </w:rPr>
            </w:pPr>
          </w:p>
        </w:tc>
        <w:tc>
          <w:tcPr>
            <w:tcW w:w="1762" w:type="dxa"/>
            <w:tcBorders>
              <w:top w:val="single" w:sz="4" w:space="0" w:color="FFFFFF"/>
              <w:left w:val="single" w:sz="4" w:space="0" w:color="FFFFFF"/>
              <w:right w:val="single" w:sz="4" w:space="0" w:color="FFFFFF"/>
            </w:tcBorders>
          </w:tcPr>
          <w:p w14:paraId="350BD8AC" w14:textId="77777777" w:rsidR="009B2936" w:rsidRPr="00180CEB" w:rsidRDefault="009B2936" w:rsidP="00304554">
            <w:pPr>
              <w:pStyle w:val="BodyText3"/>
              <w:spacing w:line="360" w:lineRule="auto"/>
              <w:rPr>
                <w:rFonts w:ascii="Arial" w:hAnsi="Arial" w:cs="Arial"/>
                <w:sz w:val="20"/>
                <w:szCs w:val="20"/>
              </w:rPr>
            </w:pPr>
          </w:p>
        </w:tc>
      </w:tr>
    </w:tbl>
    <w:p w14:paraId="4B1C3725" w14:textId="77777777" w:rsidR="00315ABB" w:rsidRDefault="00315ABB" w:rsidP="00304554">
      <w:pPr>
        <w:spacing w:line="360" w:lineRule="auto"/>
        <w:jc w:val="both"/>
        <w:outlineLvl w:val="0"/>
        <w:rPr>
          <w:rFonts w:ascii="Arial" w:hAnsi="Arial" w:cs="Arial"/>
          <w:b/>
        </w:rPr>
      </w:pPr>
    </w:p>
    <w:p w14:paraId="019AC670" w14:textId="77777777" w:rsidR="002642C6" w:rsidRDefault="002642C6" w:rsidP="00304554">
      <w:pPr>
        <w:spacing w:line="360" w:lineRule="auto"/>
        <w:jc w:val="both"/>
        <w:outlineLvl w:val="0"/>
        <w:rPr>
          <w:rFonts w:ascii="Arial" w:hAnsi="Arial" w:cs="Arial"/>
          <w:b/>
        </w:rPr>
      </w:pPr>
    </w:p>
    <w:p w14:paraId="58B2D17C" w14:textId="01F96C35" w:rsidR="007B5D06" w:rsidRDefault="007B5D06" w:rsidP="00304554">
      <w:pPr>
        <w:spacing w:line="360" w:lineRule="auto"/>
        <w:jc w:val="both"/>
        <w:outlineLvl w:val="0"/>
        <w:rPr>
          <w:rFonts w:ascii="Arial" w:hAnsi="Arial" w:cs="Arial"/>
          <w:b/>
        </w:rPr>
        <w:sectPr w:rsidR="007B5D06" w:rsidSect="000E5EDB">
          <w:pgSz w:w="16838" w:h="11906" w:orient="landscape"/>
          <w:pgMar w:top="1440" w:right="1440" w:bottom="1440" w:left="1440" w:header="708" w:footer="708" w:gutter="0"/>
          <w:cols w:space="708"/>
          <w:docGrid w:linePitch="360"/>
        </w:sectPr>
      </w:pPr>
    </w:p>
    <w:p w14:paraId="00C67701" w14:textId="45DD5FD9" w:rsidR="00E75AF9" w:rsidRPr="004652F0" w:rsidRDefault="00E75AF9" w:rsidP="00304554">
      <w:pPr>
        <w:spacing w:line="360" w:lineRule="auto"/>
        <w:jc w:val="both"/>
        <w:outlineLvl w:val="0"/>
        <w:rPr>
          <w:rFonts w:ascii="Arial" w:hAnsi="Arial" w:cs="Arial"/>
          <w:b/>
        </w:rPr>
      </w:pPr>
      <w:r w:rsidRPr="004652F0">
        <w:rPr>
          <w:rFonts w:ascii="Arial" w:hAnsi="Arial" w:cs="Arial"/>
          <w:b/>
        </w:rPr>
        <w:lastRenderedPageBreak/>
        <w:t xml:space="preserve">Model calibration </w:t>
      </w:r>
    </w:p>
    <w:p w14:paraId="1963C309" w14:textId="1463A2C4" w:rsidR="009E33A9" w:rsidRPr="009E33A9" w:rsidRDefault="00227C66" w:rsidP="00304554">
      <w:pPr>
        <w:spacing w:line="360" w:lineRule="auto"/>
        <w:jc w:val="both"/>
        <w:rPr>
          <w:rFonts w:ascii="Arial" w:hAnsi="Arial" w:cs="Arial"/>
          <w:bCs/>
          <w:lang w:val="en-US"/>
        </w:rPr>
      </w:pPr>
      <w:r>
        <w:rPr>
          <w:rFonts w:ascii="Arial" w:hAnsi="Arial" w:cs="Arial"/>
          <w:bCs/>
          <w:lang w:val="en-US"/>
        </w:rPr>
        <w:t xml:space="preserve">The model was calibrated against </w:t>
      </w:r>
      <w:del w:id="20" w:author="Andrew Lloyd" w:date="2018-08-13T11:38:00Z">
        <w:r w:rsidDel="00FA38E5">
          <w:rPr>
            <w:rFonts w:ascii="Arial" w:hAnsi="Arial" w:cs="Arial"/>
            <w:bCs/>
            <w:lang w:val="en-US"/>
          </w:rPr>
          <w:delText xml:space="preserve">various </w:delText>
        </w:r>
      </w:del>
      <w:r>
        <w:rPr>
          <w:rFonts w:ascii="Arial" w:hAnsi="Arial" w:cs="Arial"/>
          <w:bCs/>
          <w:lang w:val="en-US"/>
        </w:rPr>
        <w:t>published literature</w:t>
      </w:r>
      <w:r w:rsidR="00033D6D">
        <w:rPr>
          <w:rFonts w:ascii="Arial" w:hAnsi="Arial" w:cs="Arial"/>
          <w:bCs/>
          <w:lang w:val="en-US"/>
        </w:rPr>
        <w:t xml:space="preserve">, </w:t>
      </w:r>
      <w:r w:rsidR="007926D6">
        <w:rPr>
          <w:rFonts w:ascii="Arial" w:hAnsi="Arial" w:cs="Arial"/>
          <w:bCs/>
          <w:lang w:val="en-US"/>
        </w:rPr>
        <w:t>observed</w:t>
      </w:r>
      <w:r w:rsidR="00033D6D">
        <w:rPr>
          <w:rFonts w:ascii="Arial" w:hAnsi="Arial" w:cs="Arial"/>
          <w:bCs/>
          <w:lang w:val="en-US"/>
        </w:rPr>
        <w:t xml:space="preserve"> data,</w:t>
      </w:r>
      <w:r>
        <w:rPr>
          <w:rFonts w:ascii="Arial" w:hAnsi="Arial" w:cs="Arial"/>
          <w:bCs/>
          <w:lang w:val="en-US"/>
        </w:rPr>
        <w:t xml:space="preserve"> and expert </w:t>
      </w:r>
      <w:r w:rsidR="005C5A03">
        <w:rPr>
          <w:rFonts w:ascii="Arial" w:hAnsi="Arial" w:cs="Arial"/>
          <w:bCs/>
          <w:lang w:val="en-US"/>
        </w:rPr>
        <w:t xml:space="preserve">advice </w:t>
      </w:r>
      <w:r>
        <w:rPr>
          <w:rFonts w:ascii="Arial" w:hAnsi="Arial" w:cs="Arial"/>
          <w:bCs/>
          <w:lang w:val="en-US"/>
        </w:rPr>
        <w:t>p</w:t>
      </w:r>
      <w:r w:rsidR="00033D6D">
        <w:rPr>
          <w:rFonts w:ascii="Arial" w:hAnsi="Arial" w:cs="Arial"/>
          <w:bCs/>
          <w:lang w:val="en-US"/>
        </w:rPr>
        <w:t xml:space="preserve">ertaining to HCV </w:t>
      </w:r>
      <w:r w:rsidR="005C5A03">
        <w:rPr>
          <w:rFonts w:ascii="Arial" w:hAnsi="Arial" w:cs="Arial"/>
          <w:bCs/>
          <w:lang w:val="en-US"/>
        </w:rPr>
        <w:t xml:space="preserve">epidemiology, prevention and treatment </w:t>
      </w:r>
      <w:r w:rsidR="00033D6D">
        <w:rPr>
          <w:rFonts w:ascii="Arial" w:hAnsi="Arial" w:cs="Arial"/>
          <w:bCs/>
          <w:lang w:val="en-US"/>
        </w:rPr>
        <w:t xml:space="preserve">in </w:t>
      </w:r>
      <w:r w:rsidR="005C5A03">
        <w:rPr>
          <w:rFonts w:ascii="Arial" w:hAnsi="Arial" w:cs="Arial"/>
          <w:bCs/>
          <w:lang w:val="en-US"/>
        </w:rPr>
        <w:t xml:space="preserve">the Australian </w:t>
      </w:r>
      <w:r w:rsidR="00033D6D">
        <w:rPr>
          <w:rFonts w:ascii="Arial" w:hAnsi="Arial" w:cs="Arial"/>
          <w:bCs/>
          <w:lang w:val="en-US"/>
        </w:rPr>
        <w:t xml:space="preserve">prisons. </w:t>
      </w:r>
      <w:r w:rsidR="00E853C0">
        <w:rPr>
          <w:rFonts w:ascii="Arial" w:hAnsi="Arial" w:cs="Arial"/>
          <w:bCs/>
          <w:lang w:val="en-US"/>
        </w:rPr>
        <w:t>The following v</w:t>
      </w:r>
      <w:r>
        <w:rPr>
          <w:rFonts w:ascii="Arial" w:hAnsi="Arial" w:cs="Arial"/>
          <w:bCs/>
          <w:lang w:val="en-US"/>
        </w:rPr>
        <w:t xml:space="preserve">ariables </w:t>
      </w:r>
      <w:r w:rsidR="00E853C0">
        <w:rPr>
          <w:rFonts w:ascii="Arial" w:hAnsi="Arial" w:cs="Arial"/>
          <w:bCs/>
          <w:lang w:val="en-US"/>
        </w:rPr>
        <w:t xml:space="preserve">were </w:t>
      </w:r>
      <w:r>
        <w:rPr>
          <w:rFonts w:ascii="Arial" w:hAnsi="Arial" w:cs="Arial"/>
          <w:bCs/>
          <w:lang w:val="en-US"/>
        </w:rPr>
        <w:t xml:space="preserve">calibrated </w:t>
      </w:r>
      <w:r w:rsidR="005C5A03">
        <w:rPr>
          <w:rFonts w:ascii="Arial" w:hAnsi="Arial" w:cs="Arial"/>
          <w:bCs/>
          <w:lang w:val="en-US"/>
        </w:rPr>
        <w:t xml:space="preserve">against existing data </w:t>
      </w:r>
      <w:r w:rsidR="00E853C0">
        <w:rPr>
          <w:rFonts w:ascii="Arial" w:hAnsi="Arial" w:cs="Arial"/>
          <w:bCs/>
          <w:lang w:val="en-US"/>
        </w:rPr>
        <w:t>covering the time period from 2006 to 2016</w:t>
      </w:r>
      <w:r w:rsidR="008017F9">
        <w:rPr>
          <w:rFonts w:ascii="Arial" w:hAnsi="Arial" w:cs="Arial"/>
          <w:bCs/>
          <w:lang w:val="en-US"/>
        </w:rPr>
        <w:t xml:space="preserve">: </w:t>
      </w:r>
      <w:r>
        <w:rPr>
          <w:rFonts w:ascii="Arial" w:hAnsi="Arial" w:cs="Arial"/>
          <w:bCs/>
          <w:lang w:val="en-US"/>
        </w:rPr>
        <w:t>total NSW prison population, prison population per security class</w:t>
      </w:r>
      <w:r w:rsidR="008017F9">
        <w:rPr>
          <w:rFonts w:ascii="Arial" w:hAnsi="Arial" w:cs="Arial"/>
          <w:bCs/>
          <w:lang w:val="en-US"/>
        </w:rPr>
        <w:t xml:space="preserve">ification, proportion of incarcerated individuals who </w:t>
      </w:r>
      <w:r w:rsidR="005579BD">
        <w:rPr>
          <w:rFonts w:ascii="Arial" w:hAnsi="Arial" w:cs="Arial"/>
          <w:bCs/>
          <w:lang w:val="en-US"/>
        </w:rPr>
        <w:t xml:space="preserve">have HCV </w:t>
      </w:r>
      <w:r w:rsidR="005C5A03">
        <w:rPr>
          <w:rFonts w:ascii="Arial" w:hAnsi="Arial" w:cs="Arial"/>
          <w:bCs/>
          <w:lang w:val="en-US"/>
        </w:rPr>
        <w:t xml:space="preserve">antibody </w:t>
      </w:r>
      <w:ins w:id="21" w:author="Andrew Lloyd" w:date="2018-08-13T11:38:00Z">
        <w:r w:rsidR="00FA38E5">
          <w:rPr>
            <w:rFonts w:ascii="Arial" w:hAnsi="Arial" w:cs="Arial"/>
            <w:bCs/>
            <w:lang w:val="en-US"/>
          </w:rPr>
          <w:t xml:space="preserve">positive </w:t>
        </w:r>
      </w:ins>
      <w:r w:rsidR="005C5A03">
        <w:rPr>
          <w:rFonts w:ascii="Arial" w:hAnsi="Arial" w:cs="Arial"/>
          <w:bCs/>
          <w:lang w:val="en-US"/>
        </w:rPr>
        <w:t>(</w:t>
      </w:r>
      <w:r w:rsidR="005579BD">
        <w:rPr>
          <w:rFonts w:ascii="Arial" w:hAnsi="Arial" w:cs="Arial"/>
          <w:bCs/>
          <w:lang w:val="en-US"/>
        </w:rPr>
        <w:t>Ab</w:t>
      </w:r>
      <w:r w:rsidR="005C5A03">
        <w:rPr>
          <w:rFonts w:ascii="Arial" w:hAnsi="Arial" w:cs="Arial"/>
          <w:bCs/>
          <w:lang w:val="en-US"/>
        </w:rPr>
        <w:t>)</w:t>
      </w:r>
      <w:r w:rsidR="005579BD">
        <w:rPr>
          <w:rFonts w:ascii="Arial" w:hAnsi="Arial" w:cs="Arial"/>
          <w:bCs/>
          <w:lang w:val="en-US"/>
        </w:rPr>
        <w:t xml:space="preserve">+ </w:t>
      </w:r>
      <w:r w:rsidR="005C5A03">
        <w:rPr>
          <w:rFonts w:ascii="Arial" w:hAnsi="Arial" w:cs="Arial"/>
          <w:bCs/>
          <w:lang w:val="en-US"/>
        </w:rPr>
        <w:t xml:space="preserve">and HCV </w:t>
      </w:r>
      <w:r w:rsidR="005579BD">
        <w:rPr>
          <w:rFonts w:ascii="Arial" w:hAnsi="Arial" w:cs="Arial"/>
          <w:bCs/>
          <w:lang w:val="en-US"/>
        </w:rPr>
        <w:t>RNA</w:t>
      </w:r>
      <w:ins w:id="22" w:author="Andrew Lloyd" w:date="2018-08-13T11:39:00Z">
        <w:r w:rsidR="00FA38E5">
          <w:rPr>
            <w:rFonts w:ascii="Arial" w:hAnsi="Arial" w:cs="Arial"/>
            <w:bCs/>
            <w:lang w:val="en-US"/>
          </w:rPr>
          <w:t xml:space="preserve"> negative (-)</w:t>
        </w:r>
      </w:ins>
      <w:del w:id="23" w:author="Andrew Lloyd" w:date="2018-08-13T11:39:00Z">
        <w:r w:rsidR="005579BD" w:rsidDel="00FA38E5">
          <w:rPr>
            <w:rFonts w:ascii="Arial" w:hAnsi="Arial" w:cs="Arial"/>
            <w:bCs/>
            <w:lang w:val="en-US"/>
          </w:rPr>
          <w:delText>-</w:delText>
        </w:r>
      </w:del>
      <w:r w:rsidR="005579BD">
        <w:rPr>
          <w:rFonts w:ascii="Arial" w:hAnsi="Arial" w:cs="Arial"/>
          <w:bCs/>
          <w:lang w:val="en-US"/>
        </w:rPr>
        <w:t xml:space="preserve"> status</w:t>
      </w:r>
      <w:r w:rsidR="008017F9">
        <w:rPr>
          <w:rFonts w:ascii="Arial" w:hAnsi="Arial" w:cs="Arial"/>
          <w:bCs/>
          <w:lang w:val="en-US"/>
        </w:rPr>
        <w:t xml:space="preserve">, proportion of incarcerated individuals who </w:t>
      </w:r>
      <w:del w:id="24" w:author="Andrew Lloyd" w:date="2018-08-13T11:39:00Z">
        <w:r w:rsidR="008017F9" w:rsidDel="00FA38E5">
          <w:rPr>
            <w:rFonts w:ascii="Arial" w:hAnsi="Arial" w:cs="Arial"/>
            <w:bCs/>
            <w:lang w:val="en-US"/>
          </w:rPr>
          <w:delText xml:space="preserve">have </w:delText>
        </w:r>
      </w:del>
      <w:ins w:id="25" w:author="Andrew Lloyd" w:date="2018-08-13T11:39:00Z">
        <w:r w:rsidR="00FA38E5">
          <w:rPr>
            <w:rFonts w:ascii="Arial" w:hAnsi="Arial" w:cs="Arial"/>
            <w:bCs/>
            <w:lang w:val="en-US"/>
          </w:rPr>
          <w:t xml:space="preserve">are </w:t>
        </w:r>
      </w:ins>
      <w:r w:rsidR="008017F9">
        <w:rPr>
          <w:rFonts w:ascii="Arial" w:hAnsi="Arial" w:cs="Arial"/>
          <w:bCs/>
          <w:lang w:val="en-US"/>
        </w:rPr>
        <w:t>HCV</w:t>
      </w:r>
      <w:r w:rsidR="005579BD">
        <w:rPr>
          <w:rFonts w:ascii="Arial" w:hAnsi="Arial" w:cs="Arial"/>
          <w:bCs/>
          <w:lang w:val="en-US"/>
        </w:rPr>
        <w:t xml:space="preserve"> </w:t>
      </w:r>
      <w:proofErr w:type="spellStart"/>
      <w:r w:rsidR="005579BD">
        <w:rPr>
          <w:rFonts w:ascii="Arial" w:hAnsi="Arial" w:cs="Arial"/>
          <w:bCs/>
          <w:lang w:val="en-US"/>
        </w:rPr>
        <w:t>Ab+</w:t>
      </w:r>
      <w:del w:id="26" w:author="Andrew Lloyd" w:date="2018-08-13T11:39:00Z">
        <w:r w:rsidR="005579BD" w:rsidDel="00FA38E5">
          <w:rPr>
            <w:rFonts w:ascii="Arial" w:hAnsi="Arial" w:cs="Arial"/>
            <w:bCs/>
            <w:lang w:val="en-US"/>
          </w:rPr>
          <w:delText xml:space="preserve"> </w:delText>
        </w:r>
      </w:del>
      <w:r w:rsidR="005579BD">
        <w:rPr>
          <w:rFonts w:ascii="Arial" w:hAnsi="Arial" w:cs="Arial"/>
          <w:bCs/>
          <w:lang w:val="en-US"/>
        </w:rPr>
        <w:t>RNA</w:t>
      </w:r>
      <w:proofErr w:type="spellEnd"/>
      <w:r w:rsidR="005579BD">
        <w:rPr>
          <w:rFonts w:ascii="Arial" w:hAnsi="Arial" w:cs="Arial"/>
          <w:bCs/>
          <w:lang w:val="en-US"/>
        </w:rPr>
        <w:t>+ status</w:t>
      </w:r>
      <w:r w:rsidR="005C5A03">
        <w:rPr>
          <w:rFonts w:ascii="Arial" w:hAnsi="Arial" w:cs="Arial"/>
          <w:bCs/>
          <w:lang w:val="en-US"/>
        </w:rPr>
        <w:t xml:space="preserve"> (</w:t>
      </w:r>
      <w:proofErr w:type="spellStart"/>
      <w:r w:rsidR="005C5A03">
        <w:rPr>
          <w:rFonts w:ascii="Arial" w:hAnsi="Arial" w:cs="Arial"/>
          <w:bCs/>
          <w:lang w:val="en-US"/>
        </w:rPr>
        <w:t>i.e</w:t>
      </w:r>
      <w:proofErr w:type="spellEnd"/>
      <w:r w:rsidR="005C5A03">
        <w:rPr>
          <w:rFonts w:ascii="Arial" w:hAnsi="Arial" w:cs="Arial"/>
          <w:bCs/>
          <w:lang w:val="en-US"/>
        </w:rPr>
        <w:t xml:space="preserve"> chronic HCV infection)</w:t>
      </w:r>
      <w:r w:rsidR="008017F9">
        <w:rPr>
          <w:rFonts w:ascii="Arial" w:hAnsi="Arial" w:cs="Arial"/>
          <w:bCs/>
          <w:lang w:val="en-US"/>
        </w:rPr>
        <w:t xml:space="preserve">, proportion of incarcerated individuals with a history of IDU, proportion of incarcerated individuals who are active </w:t>
      </w:r>
      <w:r w:rsidR="002E37E5">
        <w:rPr>
          <w:rFonts w:ascii="Arial" w:hAnsi="Arial" w:cs="Arial"/>
          <w:bCs/>
          <w:lang w:val="en-US"/>
        </w:rPr>
        <w:t>PWID</w:t>
      </w:r>
      <w:r w:rsidR="008017F9">
        <w:rPr>
          <w:rFonts w:ascii="Arial" w:hAnsi="Arial" w:cs="Arial"/>
          <w:bCs/>
          <w:lang w:val="en-US"/>
        </w:rPr>
        <w:t xml:space="preserve"> and are injecting opioids, proportion of incarcerated individuals who are active </w:t>
      </w:r>
      <w:r w:rsidR="002E37E5">
        <w:rPr>
          <w:rFonts w:ascii="Arial" w:hAnsi="Arial" w:cs="Arial"/>
          <w:bCs/>
          <w:lang w:val="en-US"/>
        </w:rPr>
        <w:t xml:space="preserve">PWID </w:t>
      </w:r>
      <w:r w:rsidR="008017F9">
        <w:rPr>
          <w:rFonts w:ascii="Arial" w:hAnsi="Arial" w:cs="Arial"/>
          <w:bCs/>
          <w:lang w:val="en-US"/>
        </w:rPr>
        <w:t xml:space="preserve">but are not injecting opioids, proportion of incarcerated </w:t>
      </w:r>
      <w:r w:rsidR="00E853C0">
        <w:rPr>
          <w:rFonts w:ascii="Arial" w:hAnsi="Arial" w:cs="Arial"/>
          <w:bCs/>
          <w:lang w:val="en-US"/>
        </w:rPr>
        <w:t xml:space="preserve">individuals who are not active </w:t>
      </w:r>
      <w:r w:rsidR="002E37E5">
        <w:rPr>
          <w:rFonts w:ascii="Arial" w:hAnsi="Arial" w:cs="Arial"/>
          <w:bCs/>
          <w:lang w:val="en-US"/>
        </w:rPr>
        <w:t>PWID</w:t>
      </w:r>
      <w:r w:rsidR="00E853C0">
        <w:rPr>
          <w:rFonts w:ascii="Arial" w:hAnsi="Arial" w:cs="Arial"/>
          <w:bCs/>
          <w:lang w:val="en-US"/>
        </w:rPr>
        <w:t>, HCV incidence, and HCV prevalence</w:t>
      </w:r>
      <w:r w:rsidR="00033D6D">
        <w:rPr>
          <w:rFonts w:ascii="Arial" w:hAnsi="Arial" w:cs="Arial"/>
          <w:bCs/>
          <w:lang w:val="en-US"/>
        </w:rPr>
        <w:t>.</w:t>
      </w:r>
      <w:r w:rsidR="006C79AF">
        <w:rPr>
          <w:rFonts w:ascii="Arial" w:hAnsi="Arial" w:cs="Arial"/>
          <w:bCs/>
          <w:lang w:val="en-US"/>
        </w:rPr>
        <w:t xml:space="preserve"> </w:t>
      </w:r>
    </w:p>
    <w:p w14:paraId="30AEBD57" w14:textId="0AAB32A9" w:rsidR="00FD6BBB" w:rsidRPr="005D26FD" w:rsidRDefault="005D26FD" w:rsidP="00304554">
      <w:pPr>
        <w:spacing w:line="360" w:lineRule="auto"/>
        <w:jc w:val="both"/>
        <w:rPr>
          <w:rFonts w:ascii="Arial" w:hAnsi="Arial" w:cs="Arial"/>
        </w:rPr>
      </w:pPr>
      <w:r>
        <w:rPr>
          <w:rFonts w:ascii="Arial" w:hAnsi="Arial" w:cs="Arial"/>
        </w:rPr>
        <w:t>The model was</w:t>
      </w:r>
      <w:r w:rsidR="009E33A9">
        <w:rPr>
          <w:rFonts w:ascii="Arial" w:hAnsi="Arial" w:cs="Arial"/>
        </w:rPr>
        <w:t xml:space="preserve"> </w:t>
      </w:r>
      <w:r w:rsidR="00E23F89">
        <w:rPr>
          <w:rFonts w:ascii="Arial" w:hAnsi="Arial" w:cs="Arial"/>
        </w:rPr>
        <w:t xml:space="preserve">optimized by adjusting </w:t>
      </w:r>
      <w:r>
        <w:rPr>
          <w:rFonts w:ascii="Arial" w:hAnsi="Arial" w:cs="Arial"/>
        </w:rPr>
        <w:t xml:space="preserve">relevant parameters </w:t>
      </w:r>
      <w:r w:rsidR="009E33A9">
        <w:rPr>
          <w:rFonts w:ascii="Arial" w:hAnsi="Arial" w:cs="Arial"/>
        </w:rPr>
        <w:t xml:space="preserve">in a step-wise manner to </w:t>
      </w:r>
      <w:r>
        <w:rPr>
          <w:rFonts w:ascii="Arial" w:hAnsi="Arial" w:cs="Arial"/>
        </w:rPr>
        <w:t xml:space="preserve">fit the observed data. </w:t>
      </w:r>
      <w:r w:rsidR="00FD6BBB" w:rsidRPr="00FD6BBB">
        <w:rPr>
          <w:rFonts w:ascii="Arial" w:hAnsi="Arial" w:cs="Arial"/>
          <w:bCs/>
          <w:lang w:val="en-US"/>
        </w:rPr>
        <w:t>To test for variation between simulations given the same parameters, statistical analysis was performed to assess the difference in the average output between 10, 50, 100, and 500 simulation runs of the same parameter. A Mann-Whitney-Wilcoxon test revealed no significant differences between output</w:t>
      </w:r>
      <w:ins w:id="27" w:author="Andrew Lloyd" w:date="2018-08-13T11:41:00Z">
        <w:r w:rsidR="003729D2">
          <w:rPr>
            <w:rFonts w:ascii="Arial" w:hAnsi="Arial" w:cs="Arial"/>
            <w:bCs/>
            <w:lang w:val="en-US"/>
          </w:rPr>
          <w:t>s</w:t>
        </w:r>
      </w:ins>
      <w:r w:rsidR="00FD6BBB" w:rsidRPr="00FD6BBB">
        <w:rPr>
          <w:rFonts w:ascii="Arial" w:hAnsi="Arial" w:cs="Arial"/>
          <w:bCs/>
          <w:lang w:val="en-US"/>
        </w:rPr>
        <w:t xml:space="preserve"> from 50, 100, and 150 runs (average p-value 0.71; range: 0.21, 0.98). Final simulations were therefore performed using 10 runs of the same simulation parameters followed by reporting of the average of all runs.</w:t>
      </w:r>
    </w:p>
    <w:p w14:paraId="72F82EBF" w14:textId="090A6321" w:rsidR="00F40B32" w:rsidRPr="00F40B32" w:rsidRDefault="00CC7ECB" w:rsidP="00304554">
      <w:pPr>
        <w:spacing w:line="360" w:lineRule="auto"/>
        <w:jc w:val="both"/>
        <w:rPr>
          <w:rFonts w:ascii="Arial" w:hAnsi="Arial" w:cs="Arial"/>
        </w:rPr>
      </w:pPr>
      <w:r w:rsidRPr="00412684">
        <w:rPr>
          <w:rFonts w:ascii="Arial" w:hAnsi="Arial" w:cs="Arial"/>
          <w:highlight w:val="yellow"/>
        </w:rPr>
        <w:t xml:space="preserve">HCV incidence was calculated </w:t>
      </w:r>
      <w:r w:rsidR="000A0EA4" w:rsidRPr="00412684">
        <w:rPr>
          <w:rFonts w:ascii="Arial" w:hAnsi="Arial" w:cs="Arial"/>
          <w:highlight w:val="yellow"/>
        </w:rPr>
        <w:t xml:space="preserve">among incarcerated PWID </w:t>
      </w:r>
      <w:r w:rsidRPr="00412684">
        <w:rPr>
          <w:rFonts w:ascii="Arial" w:hAnsi="Arial" w:cs="Arial"/>
          <w:highlight w:val="yellow"/>
        </w:rPr>
        <w:t xml:space="preserve">as the average number of individuals infected in prison within a calendar year, divided by the average number of </w:t>
      </w:r>
      <w:commentRangeStart w:id="28"/>
      <w:r w:rsidRPr="00412684">
        <w:rPr>
          <w:rFonts w:ascii="Arial" w:hAnsi="Arial" w:cs="Arial"/>
          <w:highlight w:val="yellow"/>
        </w:rPr>
        <w:t xml:space="preserve">PWID </w:t>
      </w:r>
      <w:del w:id="29" w:author="Andrew Lloyd" w:date="2018-08-13T11:41:00Z">
        <w:r w:rsidRPr="00412684" w:rsidDel="003729D2">
          <w:rPr>
            <w:rFonts w:ascii="Arial" w:hAnsi="Arial" w:cs="Arial"/>
            <w:highlight w:val="yellow"/>
          </w:rPr>
          <w:delText>having active IDU behaviour</w:delText>
        </w:r>
      </w:del>
      <w:r w:rsidRPr="00412684">
        <w:rPr>
          <w:rFonts w:ascii="Arial" w:hAnsi="Arial" w:cs="Arial"/>
          <w:highlight w:val="yellow"/>
        </w:rPr>
        <w:t xml:space="preserve"> </w:t>
      </w:r>
      <w:commentRangeEnd w:id="28"/>
      <w:r w:rsidR="005C5A03" w:rsidRPr="00412684">
        <w:rPr>
          <w:rStyle w:val="CommentReference"/>
          <w:highlight w:val="yellow"/>
        </w:rPr>
        <w:commentReference w:id="28"/>
      </w:r>
      <w:r w:rsidR="000A0EA4" w:rsidRPr="00412684">
        <w:rPr>
          <w:rFonts w:ascii="Arial" w:hAnsi="Arial" w:cs="Arial"/>
          <w:highlight w:val="yellow"/>
        </w:rPr>
        <w:t>within the same calendar year</w:t>
      </w:r>
      <w:r w:rsidR="000A0EA4">
        <w:rPr>
          <w:rFonts w:ascii="Arial" w:hAnsi="Arial" w:cs="Arial"/>
        </w:rPr>
        <w:t xml:space="preserve">. </w:t>
      </w:r>
      <w:r w:rsidRPr="004652F0">
        <w:rPr>
          <w:rFonts w:ascii="Arial" w:hAnsi="Arial" w:cs="Arial"/>
        </w:rPr>
        <w:t xml:space="preserve">HCV prevalence </w:t>
      </w:r>
      <w:r w:rsidR="00EC0723" w:rsidRPr="004652F0">
        <w:rPr>
          <w:rFonts w:ascii="Arial" w:hAnsi="Arial" w:cs="Arial"/>
        </w:rPr>
        <w:t xml:space="preserve">was calculated </w:t>
      </w:r>
      <w:r w:rsidR="000A0EA4">
        <w:rPr>
          <w:rFonts w:ascii="Arial" w:hAnsi="Arial" w:cs="Arial"/>
        </w:rPr>
        <w:t>among the total prison</w:t>
      </w:r>
      <w:ins w:id="30" w:author="Andrew Lloyd" w:date="2018-08-13T11:42:00Z">
        <w:r w:rsidR="003729D2">
          <w:rPr>
            <w:rFonts w:ascii="Arial" w:hAnsi="Arial" w:cs="Arial"/>
          </w:rPr>
          <w:t>er</w:t>
        </w:r>
      </w:ins>
      <w:r w:rsidR="000A0EA4">
        <w:rPr>
          <w:rFonts w:ascii="Arial" w:hAnsi="Arial" w:cs="Arial"/>
        </w:rPr>
        <w:t xml:space="preserve"> population </w:t>
      </w:r>
      <w:r w:rsidR="00EC0723" w:rsidRPr="004652F0">
        <w:rPr>
          <w:rFonts w:ascii="Arial" w:hAnsi="Arial" w:cs="Arial"/>
        </w:rPr>
        <w:t xml:space="preserve">as the </w:t>
      </w:r>
      <w:del w:id="31" w:author="Andrew Lloyd" w:date="2018-08-13T11:42:00Z">
        <w:r w:rsidR="00EC0723" w:rsidRPr="004652F0" w:rsidDel="003729D2">
          <w:rPr>
            <w:rFonts w:ascii="Arial" w:hAnsi="Arial" w:cs="Arial"/>
          </w:rPr>
          <w:delText>aver</w:delText>
        </w:r>
        <w:r w:rsidR="000A0EA4" w:rsidDel="003729D2">
          <w:rPr>
            <w:rFonts w:ascii="Arial" w:hAnsi="Arial" w:cs="Arial"/>
          </w:rPr>
          <w:delText xml:space="preserve">age </w:delText>
        </w:r>
      </w:del>
      <w:r w:rsidR="000A0EA4">
        <w:rPr>
          <w:rFonts w:ascii="Arial" w:hAnsi="Arial" w:cs="Arial"/>
        </w:rPr>
        <w:t>number of individuals infected with</w:t>
      </w:r>
      <w:r w:rsidR="00EC0723" w:rsidRPr="004652F0">
        <w:rPr>
          <w:rFonts w:ascii="Arial" w:hAnsi="Arial" w:cs="Arial"/>
        </w:rPr>
        <w:t xml:space="preserve"> </w:t>
      </w:r>
      <w:r w:rsidR="000A0EA4">
        <w:rPr>
          <w:rFonts w:ascii="Arial" w:hAnsi="Arial" w:cs="Arial"/>
        </w:rPr>
        <w:t>chronic</w:t>
      </w:r>
      <w:r w:rsidR="00EC0723" w:rsidRPr="004652F0">
        <w:rPr>
          <w:rFonts w:ascii="Arial" w:hAnsi="Arial" w:cs="Arial"/>
        </w:rPr>
        <w:t xml:space="preserve"> HCV within a calendar year, divided by the </w:t>
      </w:r>
      <w:del w:id="32" w:author="Andrew Lloyd" w:date="2018-08-13T11:42:00Z">
        <w:r w:rsidR="00EC0723" w:rsidRPr="004652F0" w:rsidDel="003729D2">
          <w:rPr>
            <w:rFonts w:ascii="Arial" w:hAnsi="Arial" w:cs="Arial"/>
          </w:rPr>
          <w:delText xml:space="preserve">average </w:delText>
        </w:r>
      </w:del>
      <w:ins w:id="33" w:author="Andrew Lloyd" w:date="2018-08-13T11:42:00Z">
        <w:r w:rsidR="003729D2">
          <w:rPr>
            <w:rFonts w:ascii="Arial" w:hAnsi="Arial" w:cs="Arial"/>
          </w:rPr>
          <w:t>total</w:t>
        </w:r>
        <w:r w:rsidR="003729D2" w:rsidRPr="004652F0">
          <w:rPr>
            <w:rFonts w:ascii="Arial" w:hAnsi="Arial" w:cs="Arial"/>
          </w:rPr>
          <w:t xml:space="preserve"> </w:t>
        </w:r>
      </w:ins>
      <w:r w:rsidR="000A0EA4">
        <w:rPr>
          <w:rFonts w:ascii="Arial" w:hAnsi="Arial" w:cs="Arial"/>
        </w:rPr>
        <w:t>prison population</w:t>
      </w:r>
      <w:r w:rsidR="00EC0723" w:rsidRPr="004652F0">
        <w:rPr>
          <w:rFonts w:ascii="Arial" w:hAnsi="Arial" w:cs="Arial"/>
        </w:rPr>
        <w:t xml:space="preserve"> </w:t>
      </w:r>
      <w:commentRangeStart w:id="34"/>
      <w:r w:rsidR="00EC0723" w:rsidRPr="004652F0">
        <w:rPr>
          <w:rFonts w:ascii="Arial" w:hAnsi="Arial" w:cs="Arial"/>
        </w:rPr>
        <w:t>within the same calendar year</w:t>
      </w:r>
      <w:commentRangeEnd w:id="34"/>
      <w:r w:rsidR="003729D2">
        <w:rPr>
          <w:rStyle w:val="CommentReference"/>
        </w:rPr>
        <w:commentReference w:id="34"/>
      </w:r>
      <w:r w:rsidR="00EC0723" w:rsidRPr="004652F0">
        <w:rPr>
          <w:rFonts w:ascii="Arial" w:hAnsi="Arial" w:cs="Arial"/>
        </w:rPr>
        <w:t xml:space="preserve">. </w:t>
      </w:r>
    </w:p>
    <w:p w14:paraId="48A58B6E" w14:textId="77777777" w:rsidR="007B1CE9" w:rsidRPr="004652F0" w:rsidRDefault="007B1CE9" w:rsidP="00304554">
      <w:pPr>
        <w:spacing w:line="360" w:lineRule="auto"/>
        <w:jc w:val="both"/>
        <w:rPr>
          <w:rFonts w:ascii="Arial" w:hAnsi="Arial" w:cs="Arial"/>
        </w:rPr>
      </w:pPr>
    </w:p>
    <w:p w14:paraId="2F453994" w14:textId="77777777" w:rsidR="000E43BB" w:rsidRPr="00557835" w:rsidRDefault="00BD59D2" w:rsidP="00304554">
      <w:pPr>
        <w:spacing w:line="360" w:lineRule="auto"/>
        <w:jc w:val="both"/>
        <w:outlineLvl w:val="0"/>
        <w:rPr>
          <w:rFonts w:ascii="Arial" w:hAnsi="Arial" w:cs="Arial"/>
          <w:b/>
        </w:rPr>
      </w:pPr>
      <w:r w:rsidRPr="00557835">
        <w:rPr>
          <w:rFonts w:ascii="Arial" w:hAnsi="Arial" w:cs="Arial"/>
          <w:b/>
        </w:rPr>
        <w:t>Calibration of prison population</w:t>
      </w:r>
    </w:p>
    <w:p w14:paraId="40BF6D72" w14:textId="5E6C875E" w:rsidR="0061614C" w:rsidRDefault="0061614C" w:rsidP="00304554">
      <w:pPr>
        <w:spacing w:line="360" w:lineRule="auto"/>
        <w:jc w:val="both"/>
        <w:rPr>
          <w:rFonts w:ascii="Arial" w:hAnsi="Arial" w:cs="Arial"/>
        </w:rPr>
      </w:pPr>
      <w:r>
        <w:rPr>
          <w:rFonts w:ascii="Arial" w:hAnsi="Arial" w:cs="Arial"/>
        </w:rPr>
        <w:t>The model was calibrated against the actual NSW prison</w:t>
      </w:r>
      <w:ins w:id="35" w:author="Andrew Lloyd" w:date="2018-08-13T11:43:00Z">
        <w:r w:rsidR="003729D2">
          <w:rPr>
            <w:rFonts w:ascii="Arial" w:hAnsi="Arial" w:cs="Arial"/>
          </w:rPr>
          <w:t>er</w:t>
        </w:r>
      </w:ins>
      <w:r>
        <w:rPr>
          <w:rFonts w:ascii="Arial" w:hAnsi="Arial" w:cs="Arial"/>
        </w:rPr>
        <w:t xml:space="preserve"> population from 2006 to 2016</w:t>
      </w:r>
      <w:r w:rsidR="00421712">
        <w:rPr>
          <w:rFonts w:ascii="Arial" w:hAnsi="Arial" w:cs="Arial"/>
        </w:rPr>
        <w:t xml:space="preserve"> </w:t>
      </w:r>
      <w:r w:rsidR="00421712">
        <w:rPr>
          <w:rFonts w:ascii="Arial" w:hAnsi="Arial" w:cs="Arial"/>
        </w:rPr>
        <w:fldChar w:fldCharType="begin">
          <w:fldData xml:space="preserve">PEVuZE5vdGU+PENpdGU+PEF1dGhvcj5Db3JiZW48L0F1dGhvcj48WWVhcj4yMDA1PC9ZZWFyPjxS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</w:fldData>
        </w:fldChar>
      </w:r>
      <w:r w:rsidR="001E1CC9">
        <w:rPr>
          <w:rFonts w:ascii="Arial" w:hAnsi="Arial" w:cs="Arial"/>
        </w:rPr>
        <w:instrText xml:space="preserve"> ADDIN EN.CITE </w:instrText>
      </w:r>
      <w:r w:rsidR="001E1CC9">
        <w:rPr>
          <w:rFonts w:ascii="Arial" w:hAnsi="Arial" w:cs="Arial"/>
        </w:rPr>
        <w:fldChar w:fldCharType="begin">
          <w:fldData xml:space="preserve">PEVuZE5vdGU+PENpdGU+PEF1dGhvcj5Db3JiZW48L0F1dGhvcj48WWVhcj4yMDA1PC9ZZWFyPjxS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</w:fldData>
        </w:fldChar>
      </w:r>
      <w:r w:rsidR="001E1CC9">
        <w:rPr>
          <w:rFonts w:ascii="Arial" w:hAnsi="Arial" w:cs="Arial"/>
        </w:rPr>
        <w:instrText xml:space="preserve"> ADDIN EN.CITE.DATA </w:instrText>
      </w:r>
      <w:r w:rsidR="001E1CC9">
        <w:rPr>
          <w:rFonts w:ascii="Arial" w:hAnsi="Arial" w:cs="Arial"/>
        </w:rPr>
      </w:r>
      <w:r w:rsidR="001E1CC9">
        <w:rPr>
          <w:rFonts w:ascii="Arial" w:hAnsi="Arial" w:cs="Arial"/>
        </w:rPr>
        <w:fldChar w:fldCharType="end"/>
      </w:r>
      <w:r w:rsidR="00421712">
        <w:rPr>
          <w:rFonts w:ascii="Arial" w:hAnsi="Arial" w:cs="Arial"/>
        </w:rPr>
      </w:r>
      <w:r w:rsidR="00421712">
        <w:rPr>
          <w:rFonts w:ascii="Arial" w:hAnsi="Arial" w:cs="Arial"/>
        </w:rPr>
        <w:fldChar w:fldCharType="separate"/>
      </w:r>
      <w:r w:rsidR="00D15393">
        <w:rPr>
          <w:rFonts w:ascii="Arial" w:hAnsi="Arial" w:cs="Arial"/>
          <w:noProof/>
        </w:rPr>
        <w:t>(</w:t>
      </w:r>
      <w:hyperlink w:anchor="_ENREF_25" w:tooltip="Corben, 2005 #31" w:history="1">
        <w:r w:rsidR="0008395D">
          <w:rPr>
            <w:rFonts w:ascii="Arial" w:hAnsi="Arial" w:cs="Arial"/>
            <w:noProof/>
          </w:rPr>
          <w:t>25-36</w:t>
        </w:r>
      </w:hyperlink>
      <w:r w:rsidR="00D15393">
        <w:rPr>
          <w:rFonts w:ascii="Arial" w:hAnsi="Arial" w:cs="Arial"/>
          <w:noProof/>
        </w:rPr>
        <w:t>)</w:t>
      </w:r>
      <w:r w:rsidR="00421712">
        <w:rPr>
          <w:rFonts w:ascii="Arial" w:hAnsi="Arial" w:cs="Arial"/>
        </w:rPr>
        <w:fldChar w:fldCharType="end"/>
      </w:r>
      <w:r>
        <w:rPr>
          <w:rFonts w:ascii="Arial" w:hAnsi="Arial" w:cs="Arial"/>
        </w:rPr>
        <w:t xml:space="preserve">. Model simulation using the optimized parameter set resulted in an average of 8792 (9608, 10018) inmates </w:t>
      </w:r>
      <w:r w:rsidR="005C5A03">
        <w:rPr>
          <w:rFonts w:ascii="Arial" w:hAnsi="Arial" w:cs="Arial"/>
        </w:rPr>
        <w:t xml:space="preserve">incarcerated </w:t>
      </w:r>
      <w:r>
        <w:rPr>
          <w:rFonts w:ascii="Arial" w:hAnsi="Arial" w:cs="Arial"/>
        </w:rPr>
        <w:t>per year during the simulated</w:t>
      </w:r>
      <w:r w:rsidR="002D4D90">
        <w:rPr>
          <w:rFonts w:ascii="Arial" w:hAnsi="Arial" w:cs="Arial"/>
        </w:rPr>
        <w:t xml:space="preserve"> time period</w:t>
      </w:r>
      <w:r w:rsidR="0010343A">
        <w:rPr>
          <w:rFonts w:ascii="Arial" w:hAnsi="Arial" w:cs="Arial"/>
        </w:rPr>
        <w:t xml:space="preserve"> (Table S9)</w:t>
      </w:r>
      <w:r w:rsidR="002D4D90">
        <w:rPr>
          <w:rFonts w:ascii="Arial" w:hAnsi="Arial" w:cs="Arial"/>
        </w:rPr>
        <w:t>. An average of 3621 (3562, 3683)</w:t>
      </w:r>
      <w:r>
        <w:rPr>
          <w:rFonts w:ascii="Arial" w:hAnsi="Arial" w:cs="Arial"/>
        </w:rPr>
        <w:t xml:space="preserve"> inmates per year were simulate</w:t>
      </w:r>
      <w:r w:rsidR="002D4D90">
        <w:rPr>
          <w:rFonts w:ascii="Arial" w:hAnsi="Arial" w:cs="Arial"/>
        </w:rPr>
        <w:t>d for minimum-security, 2255 (2221, 2302)</w:t>
      </w:r>
      <w:r>
        <w:rPr>
          <w:rFonts w:ascii="Arial" w:hAnsi="Arial" w:cs="Arial"/>
        </w:rPr>
        <w:t xml:space="preserve"> inmates fo</w:t>
      </w:r>
      <w:r w:rsidR="002D4D90">
        <w:rPr>
          <w:rFonts w:ascii="Arial" w:hAnsi="Arial" w:cs="Arial"/>
        </w:rPr>
        <w:t>r medium-security, and 3923 (3824, 3994) for maximum-</w:t>
      </w:r>
      <w:r>
        <w:rPr>
          <w:rFonts w:ascii="Arial" w:hAnsi="Arial" w:cs="Arial"/>
        </w:rPr>
        <w:t>security prisons</w:t>
      </w:r>
      <w:r w:rsidR="00421712">
        <w:rPr>
          <w:rFonts w:ascii="Arial" w:hAnsi="Arial" w:cs="Arial"/>
        </w:rPr>
        <w:t xml:space="preserve"> (Table S10)</w:t>
      </w:r>
      <w:r>
        <w:rPr>
          <w:rFonts w:ascii="Arial" w:hAnsi="Arial" w:cs="Arial"/>
        </w:rPr>
        <w:t xml:space="preserve">. The </w:t>
      </w:r>
      <w:r w:rsidR="00A63D5B">
        <w:rPr>
          <w:rFonts w:ascii="Arial" w:hAnsi="Arial" w:cs="Arial"/>
        </w:rPr>
        <w:t xml:space="preserve">trends in </w:t>
      </w:r>
      <w:r>
        <w:rPr>
          <w:rFonts w:ascii="Arial" w:hAnsi="Arial" w:cs="Arial"/>
        </w:rPr>
        <w:t>simulated prison population reflect</w:t>
      </w:r>
      <w:r w:rsidR="00A63D5B">
        <w:rPr>
          <w:rFonts w:ascii="Arial" w:hAnsi="Arial" w:cs="Arial"/>
        </w:rPr>
        <w:t>ed</w:t>
      </w:r>
      <w:r>
        <w:rPr>
          <w:rFonts w:ascii="Arial" w:hAnsi="Arial" w:cs="Arial"/>
        </w:rPr>
        <w:t xml:space="preserve"> the same overall upward </w:t>
      </w:r>
      <w:r w:rsidR="002D4D90">
        <w:rPr>
          <w:rFonts w:ascii="Arial" w:hAnsi="Arial" w:cs="Arial"/>
        </w:rPr>
        <w:t xml:space="preserve">trend in NSW </w:t>
      </w:r>
      <w:r w:rsidR="00A63D5B">
        <w:rPr>
          <w:rFonts w:ascii="Arial" w:hAnsi="Arial" w:cs="Arial"/>
        </w:rPr>
        <w:t xml:space="preserve">prisons </w:t>
      </w:r>
      <w:r w:rsidR="002D4D90">
        <w:rPr>
          <w:rFonts w:ascii="Arial" w:hAnsi="Arial" w:cs="Arial"/>
        </w:rPr>
        <w:t xml:space="preserve">for the last </w:t>
      </w:r>
      <w:r w:rsidR="002D4D90">
        <w:rPr>
          <w:rFonts w:ascii="Arial" w:hAnsi="Arial" w:cs="Arial"/>
        </w:rPr>
        <w:lastRenderedPageBreak/>
        <w:t>decade</w:t>
      </w:r>
      <w:r w:rsidR="00907371">
        <w:rPr>
          <w:rFonts w:ascii="Arial" w:hAnsi="Arial" w:cs="Arial"/>
        </w:rPr>
        <w:t xml:space="preserve">. </w:t>
      </w:r>
      <w:r w:rsidR="00C638EF">
        <w:rPr>
          <w:rFonts w:ascii="Arial" w:hAnsi="Arial" w:cs="Arial"/>
        </w:rPr>
        <w:t>Corrective Services NSW</w:t>
      </w:r>
      <w:r w:rsidR="00907371">
        <w:rPr>
          <w:rFonts w:ascii="Arial" w:hAnsi="Arial" w:cs="Arial"/>
        </w:rPr>
        <w:t xml:space="preserve"> </w:t>
      </w:r>
      <w:r w:rsidR="00C638EF">
        <w:rPr>
          <w:rFonts w:ascii="Arial" w:hAnsi="Arial" w:cs="Arial"/>
        </w:rPr>
        <w:t xml:space="preserve">has reported </w:t>
      </w:r>
      <w:r w:rsidR="00907371">
        <w:rPr>
          <w:rFonts w:ascii="Arial" w:hAnsi="Arial" w:cs="Arial"/>
        </w:rPr>
        <w:t>an increase of 37% in the total prison population from 8400 in 2006</w:t>
      </w:r>
      <w:r w:rsidR="00A63D5B">
        <w:rPr>
          <w:rFonts w:ascii="Arial" w:hAnsi="Arial" w:cs="Arial"/>
        </w:rPr>
        <w:t>,</w:t>
      </w:r>
      <w:r w:rsidR="00907371">
        <w:rPr>
          <w:rFonts w:ascii="Arial" w:hAnsi="Arial" w:cs="Arial"/>
        </w:rPr>
        <w:t xml:space="preserve"> to 11543 in 2016, while the simulated total prison population increased</w:t>
      </w:r>
      <w:r w:rsidR="002D4D90">
        <w:rPr>
          <w:rFonts w:ascii="Arial" w:hAnsi="Arial" w:cs="Arial"/>
        </w:rPr>
        <w:t xml:space="preserve"> by 36% (</w:t>
      </w:r>
      <w:r w:rsidR="00907371">
        <w:rPr>
          <w:rFonts w:ascii="Arial" w:hAnsi="Arial" w:cs="Arial"/>
        </w:rPr>
        <w:t>34.76, 37.26</w:t>
      </w:r>
      <w:r w:rsidR="002D4D90">
        <w:rPr>
          <w:rFonts w:ascii="Arial" w:hAnsi="Arial" w:cs="Arial"/>
        </w:rPr>
        <w:t xml:space="preserve">) from 8472 </w:t>
      </w:r>
      <w:r w:rsidR="00907371">
        <w:rPr>
          <w:rFonts w:ascii="Arial" w:hAnsi="Arial" w:cs="Arial"/>
        </w:rPr>
        <w:t>(8395, 8572) in 2006 to 11543 (11313, 11766) in 2016</w:t>
      </w:r>
      <w:r>
        <w:rPr>
          <w:rFonts w:ascii="Arial" w:hAnsi="Arial" w:cs="Arial"/>
        </w:rPr>
        <w:t xml:space="preserve">. </w:t>
      </w:r>
    </w:p>
    <w:p w14:paraId="739B613F" w14:textId="0CD0DC77" w:rsidR="005A7D67" w:rsidRDefault="00A628DF" w:rsidP="00304554">
      <w:pPr>
        <w:spacing w:line="360" w:lineRule="auto"/>
        <w:jc w:val="center"/>
        <w:rPr>
          <w:rFonts w:ascii="Arial" w:hAnsi="Arial" w:cs="Arial"/>
        </w:rPr>
      </w:pPr>
      <w:r>
        <w:rPr>
          <w:rFonts w:ascii="Arial" w:hAnsi="Arial" w:cs="Arial"/>
          <w:noProof/>
          <w:lang w:val="en-US"/>
        </w:rPr>
        <w:drawing>
          <wp:inline distT="0" distB="0" distL="0" distR="0" wp14:anchorId="362D9ECD" wp14:editId="7DFA77BF">
            <wp:extent cx="5731510" cy="4548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3.tiff"/>
                    <pic:cNvPicPr/>
                  </pic:nvPicPr>
                  <pic:blipFill>
                    <a:blip r:embed="rId11"/>
                    <a:stretch>
                      <a:fillRect/>
                    </a:stretch>
                  </pic:blipFill>
                  <pic:spPr>
                    <a:xfrm>
                      <a:off x="0" y="0"/>
                      <a:ext cx="5731510" cy="4548505"/>
                    </a:xfrm>
                    <a:prstGeom prst="rect">
                      <a:avLst/>
                    </a:prstGeom>
                  </pic:spPr>
                </pic:pic>
              </a:graphicData>
            </a:graphic>
          </wp:inline>
        </w:drawing>
      </w:r>
    </w:p>
    <w:p w14:paraId="30D15ACF" w14:textId="7F8A3778" w:rsidR="00A628DF" w:rsidRPr="004652F0" w:rsidRDefault="00A628DF" w:rsidP="00304554">
      <w:pPr>
        <w:pStyle w:val="Caption"/>
        <w:ind w:left="142"/>
        <w:rPr>
          <w:rFonts w:cs="Arial"/>
          <w:bCs w:val="0"/>
          <w:sz w:val="22"/>
          <w:szCs w:val="22"/>
          <w:lang w:val="en-US"/>
        </w:rPr>
      </w:pPr>
      <w:r>
        <w:rPr>
          <w:b/>
          <w:sz w:val="22"/>
          <w:szCs w:val="22"/>
        </w:rPr>
        <w:t>Figure 3</w:t>
      </w:r>
      <w:r w:rsidRPr="004652F0">
        <w:rPr>
          <w:b/>
          <w:sz w:val="22"/>
          <w:szCs w:val="22"/>
        </w:rPr>
        <w:t>.</w:t>
      </w:r>
      <w:r w:rsidRPr="004652F0">
        <w:rPr>
          <w:rFonts w:cs="Arial"/>
          <w:b/>
          <w:bCs w:val="0"/>
          <w:sz w:val="22"/>
          <w:szCs w:val="22"/>
          <w:lang w:val="en-US"/>
        </w:rPr>
        <w:t xml:space="preserve"> </w:t>
      </w:r>
      <w:r>
        <w:rPr>
          <w:rFonts w:cs="Arial"/>
          <w:sz w:val="22"/>
          <w:szCs w:val="22"/>
          <w:lang w:val="en-US"/>
        </w:rPr>
        <w:t>Model calibration of the NSW prison population, 2006-2014. Panel A sho</w:t>
      </w:r>
      <w:r w:rsidR="00421712">
        <w:rPr>
          <w:rFonts w:cs="Arial"/>
          <w:sz w:val="22"/>
          <w:szCs w:val="22"/>
          <w:lang w:val="en-US"/>
        </w:rPr>
        <w:t>ws the simulated</w:t>
      </w:r>
      <w:r>
        <w:rPr>
          <w:rFonts w:cs="Arial"/>
          <w:sz w:val="22"/>
          <w:szCs w:val="22"/>
          <w:lang w:val="en-US"/>
        </w:rPr>
        <w:t xml:space="preserve"> population</w:t>
      </w:r>
      <w:r w:rsidR="00421712">
        <w:rPr>
          <w:rFonts w:cs="Arial"/>
          <w:sz w:val="22"/>
          <w:szCs w:val="22"/>
          <w:lang w:val="en-US"/>
        </w:rPr>
        <w:t xml:space="preserve"> of NSW prisons per year, set against observed data</w:t>
      </w:r>
      <w:r>
        <w:rPr>
          <w:rFonts w:cs="Arial"/>
          <w:sz w:val="22"/>
          <w:szCs w:val="22"/>
          <w:lang w:val="en-US"/>
        </w:rPr>
        <w:t xml:space="preserve">. Panel B shows the </w:t>
      </w:r>
      <w:r w:rsidR="00421712">
        <w:rPr>
          <w:rFonts w:cs="Arial"/>
          <w:sz w:val="22"/>
          <w:szCs w:val="22"/>
          <w:lang w:val="en-US"/>
        </w:rPr>
        <w:t>simulated</w:t>
      </w:r>
      <w:r>
        <w:rPr>
          <w:rFonts w:cs="Arial"/>
          <w:sz w:val="22"/>
          <w:szCs w:val="22"/>
          <w:lang w:val="en-US"/>
        </w:rPr>
        <w:t xml:space="preserve"> population </w:t>
      </w:r>
      <w:r w:rsidR="00421712">
        <w:rPr>
          <w:rFonts w:cs="Arial"/>
          <w:sz w:val="22"/>
          <w:szCs w:val="22"/>
          <w:lang w:val="en-US"/>
        </w:rPr>
        <w:t xml:space="preserve">of NSW prisons </w:t>
      </w:r>
      <w:r>
        <w:rPr>
          <w:rFonts w:cs="Arial"/>
          <w:sz w:val="22"/>
          <w:szCs w:val="22"/>
          <w:lang w:val="en-US"/>
        </w:rPr>
        <w:t xml:space="preserve">per prison security </w:t>
      </w:r>
      <w:r w:rsidR="00421712">
        <w:rPr>
          <w:rFonts w:cs="Arial"/>
          <w:sz w:val="22"/>
          <w:szCs w:val="22"/>
          <w:lang w:val="en-US"/>
        </w:rPr>
        <w:t>classification per year, set against observed data</w:t>
      </w:r>
      <w:r>
        <w:rPr>
          <w:rFonts w:cs="Arial"/>
          <w:sz w:val="22"/>
          <w:szCs w:val="22"/>
          <w:lang w:val="en-US"/>
        </w:rPr>
        <w:t xml:space="preserve">. </w:t>
      </w:r>
    </w:p>
    <w:p w14:paraId="1F1A8FF1" w14:textId="3D135094" w:rsidR="00421712" w:rsidRDefault="00421712" w:rsidP="00304554">
      <w:pPr>
        <w:spacing w:line="360" w:lineRule="auto"/>
        <w:rPr>
          <w:rFonts w:ascii="Arial" w:hAnsi="Arial" w:cs="Arial"/>
        </w:rPr>
      </w:pPr>
      <w:r>
        <w:rPr>
          <w:rFonts w:ascii="Arial" w:hAnsi="Arial" w:cs="Arial"/>
          <w:noProof/>
          <w:lang w:val="en-US"/>
        </w:rPr>
        <w:lastRenderedPageBreak/>
        <w:drawing>
          <wp:inline distT="0" distB="0" distL="0" distR="0" wp14:anchorId="7202FF32" wp14:editId="7687EB49">
            <wp:extent cx="549910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Subpopulations.tiff"/>
                    <pic:cNvPicPr/>
                  </pic:nvPicPr>
                  <pic:blipFill>
                    <a:blip r:embed="rId12"/>
                    <a:stretch>
                      <a:fillRect/>
                    </a:stretch>
                  </pic:blipFill>
                  <pic:spPr>
                    <a:xfrm>
                      <a:off x="0" y="0"/>
                      <a:ext cx="5499100" cy="4572000"/>
                    </a:xfrm>
                    <a:prstGeom prst="rect">
                      <a:avLst/>
                    </a:prstGeom>
                  </pic:spPr>
                </pic:pic>
              </a:graphicData>
            </a:graphic>
          </wp:inline>
        </w:drawing>
      </w:r>
    </w:p>
    <w:p w14:paraId="78424DF9" w14:textId="312050CC" w:rsidR="00421712" w:rsidRPr="00421712" w:rsidRDefault="00421712" w:rsidP="00304554">
      <w:pPr>
        <w:pStyle w:val="Caption"/>
        <w:ind w:left="142"/>
        <w:rPr>
          <w:rFonts w:cs="Arial"/>
          <w:bCs w:val="0"/>
          <w:sz w:val="22"/>
          <w:szCs w:val="22"/>
          <w:lang w:val="en-US"/>
        </w:rPr>
      </w:pPr>
      <w:r>
        <w:rPr>
          <w:b/>
          <w:sz w:val="22"/>
          <w:szCs w:val="22"/>
        </w:rPr>
        <w:t>Figure 4</w:t>
      </w:r>
      <w:r w:rsidRPr="004652F0">
        <w:rPr>
          <w:b/>
          <w:sz w:val="22"/>
          <w:szCs w:val="22"/>
        </w:rPr>
        <w:t>.</w:t>
      </w:r>
      <w:r w:rsidRPr="004652F0">
        <w:rPr>
          <w:rFonts w:cs="Arial"/>
          <w:b/>
          <w:bCs w:val="0"/>
          <w:sz w:val="22"/>
          <w:szCs w:val="22"/>
          <w:lang w:val="en-US"/>
        </w:rPr>
        <w:t xml:space="preserve"> </w:t>
      </w:r>
      <w:r>
        <w:rPr>
          <w:rFonts w:cs="Arial"/>
          <w:sz w:val="22"/>
          <w:szCs w:val="22"/>
          <w:lang w:val="en-US"/>
        </w:rPr>
        <w:t xml:space="preserve">Model calibration of the NSW prison sub-populations. Panel A shows the simulated proportions of incarcerated individuals </w:t>
      </w:r>
      <w:r w:rsidR="00593D4B">
        <w:rPr>
          <w:rFonts w:cs="Arial"/>
          <w:sz w:val="22"/>
          <w:szCs w:val="22"/>
          <w:lang w:val="en-US"/>
        </w:rPr>
        <w:t>with a history of IDU, set against observed data</w:t>
      </w:r>
      <w:r>
        <w:rPr>
          <w:rFonts w:cs="Arial"/>
          <w:sz w:val="22"/>
          <w:szCs w:val="22"/>
          <w:lang w:val="en-US"/>
        </w:rPr>
        <w:t xml:space="preserve">. Panel B shows the simulated </w:t>
      </w:r>
      <w:r w:rsidR="00593D4B">
        <w:rPr>
          <w:rFonts w:cs="Arial"/>
          <w:sz w:val="22"/>
          <w:szCs w:val="22"/>
          <w:lang w:val="en-US"/>
        </w:rPr>
        <w:t>proportions of incarcerated individuals with HCV Ab+ RNA-, and HCV Ab+ RNA+ status, set against observed data.</w:t>
      </w:r>
      <w:r>
        <w:rPr>
          <w:rFonts w:cs="Arial"/>
          <w:sz w:val="22"/>
          <w:szCs w:val="22"/>
          <w:lang w:val="en-US"/>
        </w:rPr>
        <w:t xml:space="preserve"> </w:t>
      </w:r>
    </w:p>
    <w:p w14:paraId="290709BF" w14:textId="7E9B4286" w:rsidR="00421712" w:rsidRDefault="00421712" w:rsidP="00304554">
      <w:pPr>
        <w:spacing w:line="360" w:lineRule="auto"/>
        <w:rPr>
          <w:rFonts w:ascii="Arial" w:hAnsi="Arial" w:cs="Arial"/>
        </w:rPr>
      </w:pPr>
    </w:p>
    <w:p w14:paraId="2554151A" w14:textId="5021F3D1" w:rsidR="00B80D78" w:rsidRDefault="00FD7F4D" w:rsidP="00304554">
      <w:pPr>
        <w:spacing w:line="360" w:lineRule="auto"/>
        <w:rPr>
          <w:rFonts w:ascii="Arial" w:hAnsi="Arial" w:cs="Arial"/>
        </w:rPr>
      </w:pPr>
      <w:r>
        <w:rPr>
          <w:rFonts w:ascii="Arial" w:hAnsi="Arial" w:cs="Arial"/>
          <w:noProof/>
        </w:rPr>
        <w:lastRenderedPageBreak/>
        <w:drawing>
          <wp:inline distT="0" distB="0" distL="0" distR="0" wp14:anchorId="4193898B" wp14:editId="19CC9805">
            <wp:extent cx="5731510" cy="43014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CVIncidenceUponEntry2.tiff"/>
                    <pic:cNvPicPr/>
                  </pic:nvPicPr>
                  <pic:blipFill>
                    <a:blip r:embed="rId13"/>
                    <a:stretch>
                      <a:fillRect/>
                    </a:stretch>
                  </pic:blipFill>
                  <pic:spPr>
                    <a:xfrm>
                      <a:off x="0" y="0"/>
                      <a:ext cx="5731510" cy="4301490"/>
                    </a:xfrm>
                    <a:prstGeom prst="rect">
                      <a:avLst/>
                    </a:prstGeom>
                  </pic:spPr>
                </pic:pic>
              </a:graphicData>
            </a:graphic>
          </wp:inline>
        </w:drawing>
      </w:r>
    </w:p>
    <w:p w14:paraId="31874CAF" w14:textId="475C067E" w:rsidR="00946161" w:rsidRPr="00421712" w:rsidRDefault="00946161" w:rsidP="00304554">
      <w:pPr>
        <w:pStyle w:val="Caption"/>
        <w:ind w:left="142"/>
        <w:rPr>
          <w:rFonts w:cs="Arial"/>
          <w:bCs w:val="0"/>
          <w:sz w:val="22"/>
          <w:szCs w:val="22"/>
          <w:lang w:val="en-US"/>
        </w:rPr>
      </w:pPr>
      <w:r>
        <w:rPr>
          <w:b/>
          <w:sz w:val="22"/>
          <w:szCs w:val="22"/>
        </w:rPr>
        <w:t>Figure 5</w:t>
      </w:r>
      <w:r w:rsidRPr="004652F0">
        <w:rPr>
          <w:b/>
          <w:sz w:val="22"/>
          <w:szCs w:val="22"/>
        </w:rPr>
        <w:t>.</w:t>
      </w:r>
      <w:r w:rsidRPr="004652F0">
        <w:rPr>
          <w:rFonts w:cs="Arial"/>
          <w:b/>
          <w:bCs w:val="0"/>
          <w:sz w:val="22"/>
          <w:szCs w:val="22"/>
          <w:lang w:val="en-US"/>
        </w:rPr>
        <w:t xml:space="preserve"> </w:t>
      </w:r>
      <w:r>
        <w:rPr>
          <w:rFonts w:cs="Arial"/>
          <w:sz w:val="22"/>
          <w:szCs w:val="22"/>
          <w:lang w:val="en-US"/>
        </w:rPr>
        <w:t xml:space="preserve">Model calibration of </w:t>
      </w:r>
      <w:r w:rsidR="00903470">
        <w:rPr>
          <w:rFonts w:cs="Arial"/>
          <w:sz w:val="22"/>
          <w:szCs w:val="22"/>
          <w:lang w:val="en-US"/>
        </w:rPr>
        <w:t>HCV antibody and RNA status upon incarceration</w:t>
      </w:r>
      <w:r>
        <w:rPr>
          <w:rFonts w:cs="Arial"/>
          <w:sz w:val="22"/>
          <w:szCs w:val="22"/>
          <w:lang w:val="en-US"/>
        </w:rPr>
        <w:t xml:space="preserve">. </w:t>
      </w:r>
    </w:p>
    <w:p w14:paraId="4CF80513" w14:textId="77777777" w:rsidR="00B80D78" w:rsidRDefault="00B80D78" w:rsidP="00304554">
      <w:pPr>
        <w:spacing w:line="360" w:lineRule="auto"/>
        <w:rPr>
          <w:rFonts w:ascii="Arial" w:hAnsi="Arial" w:cs="Arial"/>
        </w:rPr>
      </w:pPr>
    </w:p>
    <w:p w14:paraId="72B93580" w14:textId="2D6866EB" w:rsidR="005A7D67" w:rsidRDefault="00FD7F4D" w:rsidP="00304554">
      <w:pPr>
        <w:spacing w:line="360" w:lineRule="auto"/>
        <w:jc w:val="center"/>
        <w:rPr>
          <w:rFonts w:ascii="Arial" w:hAnsi="Arial" w:cs="Arial"/>
        </w:rPr>
      </w:pPr>
      <w:r>
        <w:rPr>
          <w:rFonts w:ascii="Arial" w:hAnsi="Arial" w:cs="Arial"/>
          <w:noProof/>
        </w:rPr>
        <w:lastRenderedPageBreak/>
        <w:drawing>
          <wp:inline distT="0" distB="0" distL="0" distR="0" wp14:anchorId="19410E5B" wp14:editId="5C64B40C">
            <wp:extent cx="5731510" cy="4301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IncidencePrevalence3.tiff"/>
                    <pic:cNvPicPr/>
                  </pic:nvPicPr>
                  <pic:blipFill>
                    <a:blip r:embed="rId14"/>
                    <a:stretch>
                      <a:fillRect/>
                    </a:stretch>
                  </pic:blipFill>
                  <pic:spPr>
                    <a:xfrm>
                      <a:off x="0" y="0"/>
                      <a:ext cx="5731510" cy="4301490"/>
                    </a:xfrm>
                    <a:prstGeom prst="rect">
                      <a:avLst/>
                    </a:prstGeom>
                  </pic:spPr>
                </pic:pic>
              </a:graphicData>
            </a:graphic>
          </wp:inline>
        </w:drawing>
      </w:r>
    </w:p>
    <w:p w14:paraId="76A4A894" w14:textId="7088F8A3" w:rsidR="00421712" w:rsidRPr="00421712" w:rsidRDefault="00946161" w:rsidP="00304554">
      <w:pPr>
        <w:pStyle w:val="Caption"/>
        <w:ind w:left="142"/>
        <w:rPr>
          <w:rFonts w:cs="Arial"/>
          <w:bCs w:val="0"/>
          <w:sz w:val="22"/>
          <w:szCs w:val="22"/>
          <w:lang w:val="en-US"/>
        </w:rPr>
      </w:pPr>
      <w:r>
        <w:rPr>
          <w:b/>
          <w:sz w:val="22"/>
          <w:szCs w:val="22"/>
        </w:rPr>
        <w:t>Figure 6</w:t>
      </w:r>
      <w:r w:rsidR="00421712" w:rsidRPr="004652F0">
        <w:rPr>
          <w:b/>
          <w:sz w:val="22"/>
          <w:szCs w:val="22"/>
        </w:rPr>
        <w:t>.</w:t>
      </w:r>
      <w:r w:rsidR="00421712" w:rsidRPr="004652F0">
        <w:rPr>
          <w:rFonts w:cs="Arial"/>
          <w:b/>
          <w:bCs w:val="0"/>
          <w:sz w:val="22"/>
          <w:szCs w:val="22"/>
          <w:lang w:val="en-US"/>
        </w:rPr>
        <w:t xml:space="preserve"> </w:t>
      </w:r>
      <w:r w:rsidR="00421712">
        <w:rPr>
          <w:rFonts w:cs="Arial"/>
          <w:sz w:val="22"/>
          <w:szCs w:val="22"/>
          <w:lang w:val="en-US"/>
        </w:rPr>
        <w:t xml:space="preserve">Model calibration of the HCV incidence and HCV antibody prevalence in NSW prisons. Panel A shows the simulated incidence of HCV in NSW prisons per year, set against observed data. Panel B shows the simulated prevalence of HCV antibody, set against observed data. </w:t>
      </w:r>
    </w:p>
    <w:p w14:paraId="32B2C55C" w14:textId="77777777" w:rsidR="00421712" w:rsidRDefault="00421712" w:rsidP="00304554">
      <w:pPr>
        <w:spacing w:line="360" w:lineRule="auto"/>
        <w:jc w:val="both"/>
        <w:outlineLvl w:val="0"/>
        <w:rPr>
          <w:rFonts w:ascii="Arial" w:hAnsi="Arial" w:cs="Arial"/>
          <w:b/>
        </w:rPr>
      </w:pPr>
    </w:p>
    <w:p w14:paraId="28DD8DD0" w14:textId="540F9D55" w:rsidR="00421712" w:rsidRDefault="00421712" w:rsidP="00304554">
      <w:pPr>
        <w:spacing w:line="360" w:lineRule="auto"/>
        <w:jc w:val="both"/>
        <w:outlineLvl w:val="0"/>
        <w:rPr>
          <w:rFonts w:ascii="Arial" w:hAnsi="Arial" w:cs="Arial"/>
          <w:b/>
        </w:rPr>
      </w:pPr>
      <w:r w:rsidRPr="00557835">
        <w:rPr>
          <w:rFonts w:ascii="Arial" w:hAnsi="Arial" w:cs="Arial"/>
          <w:b/>
        </w:rPr>
        <w:t xml:space="preserve">Calibration of </w:t>
      </w:r>
      <w:r>
        <w:rPr>
          <w:rFonts w:ascii="Arial" w:hAnsi="Arial" w:cs="Arial"/>
          <w:b/>
        </w:rPr>
        <w:t>prison sub-populations</w:t>
      </w:r>
    </w:p>
    <w:p w14:paraId="04E289AD" w14:textId="0BD4CCDD" w:rsidR="00A839E3" w:rsidRDefault="006544B2" w:rsidP="00304554">
      <w:pPr>
        <w:spacing w:line="360" w:lineRule="auto"/>
        <w:jc w:val="both"/>
        <w:outlineLvl w:val="0"/>
        <w:rPr>
          <w:rFonts w:ascii="Arial" w:hAnsi="Arial" w:cs="Arial"/>
        </w:rPr>
      </w:pPr>
      <w:r>
        <w:rPr>
          <w:rFonts w:ascii="Arial" w:hAnsi="Arial" w:cs="Arial"/>
        </w:rPr>
        <w:t xml:space="preserve">Prison sub-populations </w:t>
      </w:r>
      <w:r w:rsidR="00A63D5B">
        <w:rPr>
          <w:rFonts w:ascii="Arial" w:hAnsi="Arial" w:cs="Arial"/>
        </w:rPr>
        <w:t xml:space="preserve">in the model </w:t>
      </w:r>
      <w:r>
        <w:rPr>
          <w:rFonts w:ascii="Arial" w:hAnsi="Arial" w:cs="Arial"/>
        </w:rPr>
        <w:t xml:space="preserve">were calibrated in terms of the </w:t>
      </w:r>
      <w:r w:rsidR="00576D8E">
        <w:rPr>
          <w:rFonts w:ascii="Arial" w:hAnsi="Arial" w:cs="Arial"/>
        </w:rPr>
        <w:t xml:space="preserve">following </w:t>
      </w:r>
      <w:r w:rsidR="00A63D5B">
        <w:rPr>
          <w:rFonts w:ascii="Arial" w:hAnsi="Arial" w:cs="Arial"/>
        </w:rPr>
        <w:t xml:space="preserve">reported </w:t>
      </w:r>
      <w:r w:rsidR="00576D8E">
        <w:rPr>
          <w:rFonts w:ascii="Arial" w:hAnsi="Arial" w:cs="Arial"/>
        </w:rPr>
        <w:t>proportions of incarcerated individuals</w:t>
      </w:r>
      <w:r w:rsidR="00A63D5B">
        <w:rPr>
          <w:rFonts w:ascii="Arial" w:hAnsi="Arial" w:cs="Arial"/>
        </w:rPr>
        <w:t xml:space="preserve"> in the NSW prisons, including those</w:t>
      </w:r>
      <w:r w:rsidR="00576D8E">
        <w:rPr>
          <w:rFonts w:ascii="Arial" w:hAnsi="Arial" w:cs="Arial"/>
        </w:rPr>
        <w:t>:</w:t>
      </w:r>
      <w:r>
        <w:rPr>
          <w:rFonts w:ascii="Arial" w:hAnsi="Arial" w:cs="Arial"/>
        </w:rPr>
        <w:t xml:space="preserve"> </w:t>
      </w:r>
      <w:r w:rsidR="00576D8E">
        <w:rPr>
          <w:rFonts w:ascii="Arial" w:hAnsi="Arial" w:cs="Arial"/>
        </w:rPr>
        <w:t>having</w:t>
      </w:r>
      <w:r>
        <w:rPr>
          <w:rFonts w:ascii="Arial" w:hAnsi="Arial" w:cs="Arial"/>
        </w:rPr>
        <w:t xml:space="preserve"> </w:t>
      </w:r>
      <w:r w:rsidR="00576D8E">
        <w:rPr>
          <w:rFonts w:ascii="Arial" w:hAnsi="Arial" w:cs="Arial"/>
        </w:rPr>
        <w:t xml:space="preserve">a history </w:t>
      </w:r>
      <w:r>
        <w:rPr>
          <w:rFonts w:ascii="Arial" w:hAnsi="Arial" w:cs="Arial"/>
        </w:rPr>
        <w:t xml:space="preserve">IDU, </w:t>
      </w:r>
      <w:r w:rsidR="00576D8E">
        <w:rPr>
          <w:rFonts w:ascii="Arial" w:hAnsi="Arial" w:cs="Arial"/>
        </w:rPr>
        <w:t>actively injecting in prison, actively injecting opioids</w:t>
      </w:r>
      <w:r w:rsidR="005D361D">
        <w:rPr>
          <w:rFonts w:ascii="Arial" w:hAnsi="Arial" w:cs="Arial"/>
        </w:rPr>
        <w:t>,</w:t>
      </w:r>
      <w:r w:rsidR="00576D8E">
        <w:rPr>
          <w:rFonts w:ascii="Arial" w:hAnsi="Arial" w:cs="Arial"/>
        </w:rPr>
        <w:t xml:space="preserve"> having HCV </w:t>
      </w:r>
      <w:proofErr w:type="spellStart"/>
      <w:r w:rsidR="00576D8E">
        <w:rPr>
          <w:rFonts w:ascii="Arial" w:hAnsi="Arial" w:cs="Arial"/>
        </w:rPr>
        <w:t>Ab+</w:t>
      </w:r>
      <w:del w:id="36" w:author="Andrew Lloyd" w:date="2018-08-13T11:44:00Z">
        <w:r w:rsidR="00576D8E" w:rsidDel="003729D2">
          <w:rPr>
            <w:rFonts w:ascii="Arial" w:hAnsi="Arial" w:cs="Arial"/>
          </w:rPr>
          <w:delText xml:space="preserve"> </w:delText>
        </w:r>
      </w:del>
      <w:r w:rsidR="00576D8E">
        <w:rPr>
          <w:rFonts w:ascii="Arial" w:hAnsi="Arial" w:cs="Arial"/>
        </w:rPr>
        <w:t>RNA</w:t>
      </w:r>
      <w:proofErr w:type="spellEnd"/>
      <w:r w:rsidR="00576D8E">
        <w:rPr>
          <w:rFonts w:ascii="Arial" w:hAnsi="Arial" w:cs="Arial"/>
        </w:rPr>
        <w:t>- status, and having HCV Ab+ RNA+ status</w:t>
      </w:r>
      <w:r w:rsidR="003A465D">
        <w:rPr>
          <w:rFonts w:ascii="Arial" w:hAnsi="Arial" w:cs="Arial"/>
        </w:rPr>
        <w:t xml:space="preserve"> </w:t>
      </w:r>
      <w:r w:rsidR="00A839E3">
        <w:rPr>
          <w:rFonts w:ascii="Arial" w:hAnsi="Arial" w:cs="Arial"/>
        </w:rPr>
        <w:t>(Table S10)</w:t>
      </w:r>
      <w:r w:rsidR="00576D8E">
        <w:rPr>
          <w:rFonts w:ascii="Arial" w:hAnsi="Arial" w:cs="Arial"/>
        </w:rPr>
        <w:t xml:space="preserve">. </w:t>
      </w:r>
      <w:r>
        <w:rPr>
          <w:rFonts w:ascii="Arial" w:hAnsi="Arial" w:cs="Arial"/>
        </w:rPr>
        <w:t>Model simulation</w:t>
      </w:r>
      <w:r w:rsidR="00576D8E">
        <w:rPr>
          <w:rFonts w:ascii="Arial" w:hAnsi="Arial" w:cs="Arial"/>
        </w:rPr>
        <w:t>s</w:t>
      </w:r>
      <w:r>
        <w:rPr>
          <w:rFonts w:ascii="Arial" w:hAnsi="Arial" w:cs="Arial"/>
        </w:rPr>
        <w:t xml:space="preserve"> using the optimized parameter set resulted in an average</w:t>
      </w:r>
      <w:r w:rsidR="005D361D">
        <w:rPr>
          <w:rFonts w:ascii="Arial" w:hAnsi="Arial" w:cs="Arial"/>
        </w:rPr>
        <w:t xml:space="preserve"> proportion</w:t>
      </w:r>
      <w:r>
        <w:rPr>
          <w:rFonts w:ascii="Arial" w:hAnsi="Arial" w:cs="Arial"/>
        </w:rPr>
        <w:t xml:space="preserve"> of </w:t>
      </w:r>
      <w:r w:rsidR="00A839E3">
        <w:rPr>
          <w:rFonts w:ascii="Arial" w:hAnsi="Arial" w:cs="Arial"/>
        </w:rPr>
        <w:t>63%</w:t>
      </w:r>
      <w:r>
        <w:rPr>
          <w:rFonts w:ascii="Arial" w:hAnsi="Arial" w:cs="Arial"/>
        </w:rPr>
        <w:t xml:space="preserve"> (</w:t>
      </w:r>
      <w:r w:rsidR="00A839E3">
        <w:rPr>
          <w:rFonts w:ascii="Arial" w:hAnsi="Arial" w:cs="Arial"/>
        </w:rPr>
        <w:t>62.60, 63.82</w:t>
      </w:r>
      <w:r>
        <w:rPr>
          <w:rFonts w:ascii="Arial" w:hAnsi="Arial" w:cs="Arial"/>
        </w:rPr>
        <w:t xml:space="preserve">) </w:t>
      </w:r>
      <w:r w:rsidR="00A839E3">
        <w:rPr>
          <w:rFonts w:ascii="Arial" w:hAnsi="Arial" w:cs="Arial"/>
        </w:rPr>
        <w:t>having a history of IDU, against an observed 59% (53.60, 65.00)</w:t>
      </w:r>
      <w:r w:rsidR="00A839E3" w:rsidRPr="00A839E3">
        <w:rPr>
          <w:rFonts w:ascii="Arial" w:hAnsi="Arial" w:cs="Arial"/>
        </w:rPr>
        <w:t xml:space="preserve"> </w:t>
      </w:r>
      <w:r w:rsidR="00A839E3">
        <w:rPr>
          <w:rFonts w:ascii="Arial" w:hAnsi="Arial" w:cs="Arial"/>
        </w:rPr>
        <w:fldChar w:fldCharType="begin"/>
      </w:r>
      <w:r w:rsidR="001E1CC9">
        <w:rPr>
          <w:rFonts w:ascii="Arial" w:hAnsi="Arial" w:cs="Arial"/>
        </w:rPr>
        <w:instrText xml:space="preserve"> ADDIN EN.CITE &lt;EndNote&gt;&lt;Cite&gt;&lt;Author&gt;Hajarizadeh&lt;/Author&gt;&lt;Year&gt;2018&lt;/Year&gt;&lt;RecNum&gt;70&lt;/RecNum&gt;&lt;DisplayText&gt;(37, 38)&lt;/DisplayText&gt;&lt;record&gt;&lt;rec-number&gt;70&lt;/rec-number&gt;&lt;foreign-keys&gt;&lt;key app="EN" db-id="tzdr2w9av5fwwyetpstp2wpipt2raxepxedz" timestamp="1524905828"&gt;70&lt;/key&gt;&lt;/foreign-keys&gt;&lt;ref-type name="Unpublished Work"&gt;34&lt;/ref-type&gt;&lt;contributors&gt;&lt;authors&gt;&lt;author&gt;Hajarizadeh, B; Grebely, J; Byrne, M; Marks, P; Amin, Janaki; Butler, T; Vickerman, P; Martin, NK; McHutchinson, JG; Brainard, DM; Treloar, C; Lloyd, AR; Dore, GJ&lt;/author&gt;&lt;/authors&gt;&lt;/contributors&gt;&lt;titles&gt;&lt;title&gt;Incidence of hepatitis C virus infection in four prisons in New South Wales, Australia: The SToP-C study&lt;/title&gt;&lt;/titles&gt;&lt;dates&gt;&lt;year&gt;2018&lt;/year&gt;&lt;/dates&gt;&lt;publisher&gt;The Kirby Institute, UNSW Sydney&lt;/publisher&gt;&lt;urls&gt;&lt;/urls&gt;&lt;/record&gt;&lt;/Cite&gt;&lt;Cite&gt;&lt;Author&gt;Justice &amp;amp; Forensic Mental Health Network&lt;/Author&gt;&lt;Year&gt;2015&lt;/Year&gt;&lt;RecNum&gt;41&lt;/RecNum&gt;&lt;record&gt;&lt;rec-number&gt;41&lt;/rec-number&gt;&lt;foreign-keys&gt;&lt;key app="EN" db-id="tzdr2w9av5fwwyetpstp2wpipt2raxepxedz" timestamp="1524622678"&gt;41&lt;/key&gt;&lt;/foreign-keys&gt;&lt;ref-type name="Report"&gt;27&lt;/ref-type&gt;&lt;contributors&gt;&lt;authors&gt;&lt;author&gt;Justice &amp;amp; Forensic Mental Health Network,&lt;/author&gt;&lt;/authors&gt;&lt;/contributors&gt;&lt;titles&gt;&lt;title&gt;2015 Network Patient Health Survey&lt;/title&gt;&lt;/titles&gt;&lt;dates&gt;&lt;year&gt;2015&lt;/year&gt;&lt;/dates&gt;&lt;publisher&gt;Research and Evaluation Service, Justice Health &amp;amp; Forensic Mental Health Network&lt;/publisher&gt;&lt;urls&gt;&lt;/urls&gt;&lt;/record&gt;&lt;/Cite&gt;&lt;/EndNote&gt;</w:instrText>
      </w:r>
      <w:r w:rsidR="00A839E3">
        <w:rPr>
          <w:rFonts w:ascii="Arial" w:hAnsi="Arial" w:cs="Arial"/>
        </w:rPr>
        <w:fldChar w:fldCharType="separate"/>
      </w:r>
      <w:r w:rsidR="00D15393">
        <w:rPr>
          <w:rFonts w:ascii="Arial" w:hAnsi="Arial" w:cs="Arial"/>
          <w:noProof/>
        </w:rPr>
        <w:t>(</w:t>
      </w:r>
      <w:hyperlink w:anchor="_ENREF_37" w:tooltip="Hajarizadeh, 2018 #70" w:history="1">
        <w:r w:rsidR="0008395D">
          <w:rPr>
            <w:rFonts w:ascii="Arial" w:hAnsi="Arial" w:cs="Arial"/>
            <w:noProof/>
          </w:rPr>
          <w:t>37</w:t>
        </w:r>
      </w:hyperlink>
      <w:r w:rsidR="00D15393">
        <w:rPr>
          <w:rFonts w:ascii="Arial" w:hAnsi="Arial" w:cs="Arial"/>
          <w:noProof/>
        </w:rPr>
        <w:t xml:space="preserve">, </w:t>
      </w:r>
      <w:hyperlink w:anchor="_ENREF_38" w:tooltip="Justice &amp; Forensic Mental Health Network, 2015 #41" w:history="1">
        <w:r w:rsidR="0008395D">
          <w:rPr>
            <w:rFonts w:ascii="Arial" w:hAnsi="Arial" w:cs="Arial"/>
            <w:noProof/>
          </w:rPr>
          <w:t>38</w:t>
        </w:r>
      </w:hyperlink>
      <w:r w:rsidR="00D15393">
        <w:rPr>
          <w:rFonts w:ascii="Arial" w:hAnsi="Arial" w:cs="Arial"/>
          <w:noProof/>
        </w:rPr>
        <w:t>)</w:t>
      </w:r>
      <w:r w:rsidR="00A839E3">
        <w:rPr>
          <w:rFonts w:ascii="Arial" w:hAnsi="Arial" w:cs="Arial"/>
        </w:rPr>
        <w:fldChar w:fldCharType="end"/>
      </w:r>
      <w:r w:rsidR="00952E98">
        <w:rPr>
          <w:rFonts w:ascii="Arial" w:hAnsi="Arial" w:cs="Arial"/>
        </w:rPr>
        <w:t xml:space="preserve"> (Figure 4)</w:t>
      </w:r>
      <w:r w:rsidR="005D361D">
        <w:rPr>
          <w:rFonts w:ascii="Arial" w:hAnsi="Arial" w:cs="Arial"/>
        </w:rPr>
        <w:t>. A</w:t>
      </w:r>
      <w:r w:rsidR="00A839E3">
        <w:rPr>
          <w:rFonts w:ascii="Arial" w:hAnsi="Arial" w:cs="Arial"/>
        </w:rPr>
        <w:t xml:space="preserve">n average </w:t>
      </w:r>
      <w:r w:rsidR="005D361D">
        <w:rPr>
          <w:rFonts w:ascii="Arial" w:hAnsi="Arial" w:cs="Arial"/>
        </w:rPr>
        <w:t xml:space="preserve">proportion </w:t>
      </w:r>
      <w:r w:rsidR="00A839E3">
        <w:rPr>
          <w:rFonts w:ascii="Arial" w:hAnsi="Arial" w:cs="Arial"/>
        </w:rPr>
        <w:t xml:space="preserve">of </w:t>
      </w:r>
      <w:r w:rsidR="005D361D">
        <w:rPr>
          <w:rFonts w:ascii="Arial" w:hAnsi="Arial" w:cs="Arial"/>
        </w:rPr>
        <w:t>1</w:t>
      </w:r>
      <w:r w:rsidR="00A63D5B">
        <w:rPr>
          <w:rFonts w:ascii="Arial" w:hAnsi="Arial" w:cs="Arial"/>
        </w:rPr>
        <w:t>6</w:t>
      </w:r>
      <w:r w:rsidR="00A839E3">
        <w:rPr>
          <w:rFonts w:ascii="Arial" w:hAnsi="Arial" w:cs="Arial"/>
        </w:rPr>
        <w:t>% (</w:t>
      </w:r>
      <w:r w:rsidR="005D361D">
        <w:rPr>
          <w:rFonts w:ascii="Arial" w:hAnsi="Arial" w:cs="Arial"/>
        </w:rPr>
        <w:t>15.89, 15.89</w:t>
      </w:r>
      <w:r w:rsidR="00A839E3">
        <w:rPr>
          <w:rFonts w:ascii="Arial" w:hAnsi="Arial" w:cs="Arial"/>
        </w:rPr>
        <w:t xml:space="preserve">) active </w:t>
      </w:r>
      <w:r w:rsidR="002E37E5">
        <w:rPr>
          <w:rFonts w:ascii="Arial" w:hAnsi="Arial" w:cs="Arial"/>
          <w:bCs/>
          <w:lang w:val="en-US"/>
        </w:rPr>
        <w:t>PWID</w:t>
      </w:r>
      <w:r w:rsidR="00A839E3">
        <w:rPr>
          <w:rFonts w:ascii="Arial" w:hAnsi="Arial" w:cs="Arial"/>
        </w:rPr>
        <w:t xml:space="preserve">, and an average </w:t>
      </w:r>
      <w:r w:rsidR="005D361D">
        <w:rPr>
          <w:rFonts w:ascii="Arial" w:hAnsi="Arial" w:cs="Arial"/>
        </w:rPr>
        <w:t xml:space="preserve">proportion </w:t>
      </w:r>
      <w:r w:rsidR="00A839E3">
        <w:rPr>
          <w:rFonts w:ascii="Arial" w:hAnsi="Arial" w:cs="Arial"/>
        </w:rPr>
        <w:t xml:space="preserve">of </w:t>
      </w:r>
      <w:r w:rsidR="00A63D5B">
        <w:rPr>
          <w:rFonts w:ascii="Arial" w:hAnsi="Arial" w:cs="Arial"/>
        </w:rPr>
        <w:t>10</w:t>
      </w:r>
      <w:r w:rsidR="00A839E3">
        <w:rPr>
          <w:rFonts w:ascii="Arial" w:hAnsi="Arial" w:cs="Arial"/>
        </w:rPr>
        <w:t>% (</w:t>
      </w:r>
      <w:r w:rsidR="005D361D">
        <w:rPr>
          <w:rFonts w:ascii="Arial" w:hAnsi="Arial" w:cs="Arial"/>
        </w:rPr>
        <w:t>9.40, 9.72</w:t>
      </w:r>
      <w:r w:rsidR="00A839E3">
        <w:rPr>
          <w:rFonts w:ascii="Arial" w:hAnsi="Arial" w:cs="Arial"/>
        </w:rPr>
        <w:t xml:space="preserve">) </w:t>
      </w:r>
      <w:r w:rsidR="005D361D">
        <w:rPr>
          <w:rFonts w:ascii="Arial" w:hAnsi="Arial" w:cs="Arial"/>
        </w:rPr>
        <w:t>who are actively</w:t>
      </w:r>
      <w:r w:rsidR="00A839E3">
        <w:rPr>
          <w:rFonts w:ascii="Arial" w:hAnsi="Arial" w:cs="Arial"/>
        </w:rPr>
        <w:t xml:space="preserve"> injecting opioids were calibrated against an observed</w:t>
      </w:r>
      <w:r w:rsidR="005D361D">
        <w:rPr>
          <w:rFonts w:ascii="Arial" w:hAnsi="Arial" w:cs="Arial"/>
        </w:rPr>
        <w:t xml:space="preserve"> 14% </w:t>
      </w:r>
      <w:r w:rsidR="005D361D">
        <w:rPr>
          <w:rFonts w:ascii="Arial" w:hAnsi="Arial" w:cs="Arial"/>
        </w:rPr>
        <w:fldChar w:fldCharType="begin">
          <w:fldData xml:space="preserve">PEVuZE5vdGU+PENpdGU+PEF1dGhvcj5DdW5uaW5naGFtPC9BdXRob3I+PFllYXI+MjAxNzwvWWVh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</w:fldData>
        </w:fldChar>
      </w:r>
      <w:r w:rsidR="001E1CC9">
        <w:rPr>
          <w:rFonts w:ascii="Arial" w:hAnsi="Arial" w:cs="Arial"/>
        </w:rPr>
        <w:instrText xml:space="preserve"> ADDIN EN.CITE </w:instrText>
      </w:r>
      <w:r w:rsidR="001E1CC9">
        <w:rPr>
          <w:rFonts w:ascii="Arial" w:hAnsi="Arial" w:cs="Arial"/>
        </w:rPr>
        <w:fldChar w:fldCharType="begin">
          <w:fldData xml:space="preserve">PEVuZE5vdGU+PENpdGU+PEF1dGhvcj5DdW5uaW5naGFtPC9BdXRob3I+PFllYXI+MjAxNzwvWWVh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</w:fldData>
        </w:fldChar>
      </w:r>
      <w:r w:rsidR="001E1CC9">
        <w:rPr>
          <w:rFonts w:ascii="Arial" w:hAnsi="Arial" w:cs="Arial"/>
        </w:rPr>
        <w:instrText xml:space="preserve"> ADDIN EN.CITE.DATA </w:instrText>
      </w:r>
      <w:r w:rsidR="001E1CC9">
        <w:rPr>
          <w:rFonts w:ascii="Arial" w:hAnsi="Arial" w:cs="Arial"/>
        </w:rPr>
      </w:r>
      <w:r w:rsidR="001E1CC9">
        <w:rPr>
          <w:rFonts w:ascii="Arial" w:hAnsi="Arial" w:cs="Arial"/>
        </w:rPr>
        <w:fldChar w:fldCharType="end"/>
      </w:r>
      <w:r w:rsidR="005D361D">
        <w:rPr>
          <w:rFonts w:ascii="Arial" w:hAnsi="Arial" w:cs="Arial"/>
        </w:rPr>
      </w:r>
      <w:r w:rsidR="005D361D">
        <w:rPr>
          <w:rFonts w:ascii="Arial" w:hAnsi="Arial" w:cs="Arial"/>
        </w:rPr>
        <w:fldChar w:fldCharType="separate"/>
      </w:r>
      <w:r w:rsidR="00D15393">
        <w:rPr>
          <w:rFonts w:ascii="Arial" w:hAnsi="Arial" w:cs="Arial"/>
          <w:noProof/>
        </w:rPr>
        <w:t>(</w:t>
      </w:r>
      <w:hyperlink w:anchor="_ENREF_4" w:tooltip="Luciani, 2014 #43" w:history="1">
        <w:r w:rsidR="0008395D">
          <w:rPr>
            <w:rFonts w:ascii="Arial" w:hAnsi="Arial" w:cs="Arial"/>
            <w:noProof/>
          </w:rPr>
          <w:t>4</w:t>
        </w:r>
      </w:hyperlink>
      <w:r w:rsidR="00D15393">
        <w:rPr>
          <w:rFonts w:ascii="Arial" w:hAnsi="Arial" w:cs="Arial"/>
          <w:noProof/>
        </w:rPr>
        <w:t xml:space="preserve">, </w:t>
      </w:r>
      <w:hyperlink w:anchor="_ENREF_39" w:tooltip="Cunningham, 2017 #19" w:history="1">
        <w:r w:rsidR="0008395D">
          <w:rPr>
            <w:rFonts w:ascii="Arial" w:hAnsi="Arial" w:cs="Arial"/>
            <w:noProof/>
          </w:rPr>
          <w:t>39</w:t>
        </w:r>
      </w:hyperlink>
      <w:r w:rsidR="00D15393">
        <w:rPr>
          <w:rFonts w:ascii="Arial" w:hAnsi="Arial" w:cs="Arial"/>
          <w:noProof/>
        </w:rPr>
        <w:t xml:space="preserve">, </w:t>
      </w:r>
      <w:hyperlink w:anchor="_ENREF_40" w:tooltip="Dolan, 2010 #66" w:history="1">
        <w:r w:rsidR="0008395D">
          <w:rPr>
            <w:rFonts w:ascii="Arial" w:hAnsi="Arial" w:cs="Arial"/>
            <w:noProof/>
          </w:rPr>
          <w:t>40</w:t>
        </w:r>
      </w:hyperlink>
      <w:r w:rsidR="00D15393">
        <w:rPr>
          <w:rFonts w:ascii="Arial" w:hAnsi="Arial" w:cs="Arial"/>
          <w:noProof/>
        </w:rPr>
        <w:t>)</w:t>
      </w:r>
      <w:r w:rsidR="005D361D">
        <w:rPr>
          <w:rFonts w:ascii="Arial" w:hAnsi="Arial" w:cs="Arial"/>
        </w:rPr>
        <w:fldChar w:fldCharType="end"/>
      </w:r>
      <w:r w:rsidR="00952E98" w:rsidRPr="00952E98">
        <w:rPr>
          <w:rFonts w:ascii="Arial" w:hAnsi="Arial" w:cs="Arial"/>
        </w:rPr>
        <w:t xml:space="preserve"> </w:t>
      </w:r>
      <w:r w:rsidR="00952E98">
        <w:rPr>
          <w:rFonts w:ascii="Arial" w:hAnsi="Arial" w:cs="Arial"/>
        </w:rPr>
        <w:t>(Figure 4)</w:t>
      </w:r>
      <w:r w:rsidR="00A839E3">
        <w:rPr>
          <w:rFonts w:ascii="Arial" w:hAnsi="Arial" w:cs="Arial"/>
        </w:rPr>
        <w:t xml:space="preserve">. Regarding HCV Ab and RNA status, the model simulated an average </w:t>
      </w:r>
      <w:r w:rsidR="005D361D">
        <w:rPr>
          <w:rFonts w:ascii="Arial" w:hAnsi="Arial" w:cs="Arial"/>
        </w:rPr>
        <w:t xml:space="preserve">proportion </w:t>
      </w:r>
      <w:r w:rsidR="00A839E3">
        <w:rPr>
          <w:rFonts w:ascii="Arial" w:hAnsi="Arial" w:cs="Arial"/>
        </w:rPr>
        <w:t xml:space="preserve">of </w:t>
      </w:r>
      <w:r w:rsidR="005D361D">
        <w:rPr>
          <w:rFonts w:ascii="Arial" w:hAnsi="Arial" w:cs="Arial"/>
        </w:rPr>
        <w:t>41</w:t>
      </w:r>
      <w:r w:rsidR="00A839E3">
        <w:rPr>
          <w:rFonts w:ascii="Arial" w:hAnsi="Arial" w:cs="Arial"/>
        </w:rPr>
        <w:t>% (</w:t>
      </w:r>
      <w:r w:rsidR="005D361D">
        <w:rPr>
          <w:rFonts w:ascii="Arial" w:hAnsi="Arial" w:cs="Arial"/>
        </w:rPr>
        <w:t>41.02, 41.42</w:t>
      </w:r>
      <w:r w:rsidR="00A839E3">
        <w:rPr>
          <w:rFonts w:ascii="Arial" w:hAnsi="Arial" w:cs="Arial"/>
        </w:rPr>
        <w:t xml:space="preserve">) </w:t>
      </w:r>
      <w:r w:rsidR="003A465D">
        <w:rPr>
          <w:rFonts w:ascii="Arial" w:hAnsi="Arial" w:cs="Arial"/>
        </w:rPr>
        <w:t xml:space="preserve">who </w:t>
      </w:r>
      <w:r w:rsidR="00A63D5B">
        <w:rPr>
          <w:rFonts w:ascii="Arial" w:hAnsi="Arial" w:cs="Arial"/>
        </w:rPr>
        <w:t xml:space="preserve">had </w:t>
      </w:r>
      <w:r w:rsidR="00A839E3">
        <w:rPr>
          <w:rFonts w:ascii="Arial" w:hAnsi="Arial" w:cs="Arial"/>
        </w:rPr>
        <w:t>HCV Ab+ RNA-</w:t>
      </w:r>
      <w:r w:rsidR="005D361D">
        <w:rPr>
          <w:rFonts w:ascii="Arial" w:hAnsi="Arial" w:cs="Arial"/>
        </w:rPr>
        <w:t xml:space="preserve"> status, against an observed 4</w:t>
      </w:r>
      <w:r w:rsidR="00A63D5B">
        <w:rPr>
          <w:rFonts w:ascii="Arial" w:hAnsi="Arial" w:cs="Arial"/>
        </w:rPr>
        <w:t>2</w:t>
      </w:r>
      <w:r w:rsidR="005D361D">
        <w:rPr>
          <w:rFonts w:ascii="Arial" w:hAnsi="Arial" w:cs="Arial"/>
        </w:rPr>
        <w:t xml:space="preserve">% (41.00, 42.7.00) </w:t>
      </w:r>
      <w:r w:rsidR="005D361D">
        <w:rPr>
          <w:rFonts w:ascii="Arial" w:hAnsi="Arial" w:cs="Arial"/>
        </w:rPr>
        <w:fldChar w:fldCharType="begin"/>
      </w:r>
      <w:r w:rsidR="001E1CC9">
        <w:rPr>
          <w:rFonts w:ascii="Arial" w:hAnsi="Arial" w:cs="Arial"/>
        </w:rPr>
        <w:instrText xml:space="preserve"> ADDIN EN.CITE &lt;EndNote&gt;&lt;Cite&gt;&lt;Author&gt;Hajarizadeh&lt;/Author&gt;&lt;Year&gt;2018&lt;/Year&gt;&lt;RecNum&gt;70&lt;/RecNum&gt;&lt;DisplayText&gt;(37, 38)&lt;/DisplayText&gt;&lt;record&gt;&lt;rec-number&gt;70&lt;/rec-number&gt;&lt;foreign-keys&gt;&lt;key app="EN" db-id="tzdr2w9av5fwwyetpstp2wpipt2raxepxedz" timestamp="1524905828"&gt;70&lt;/key&gt;&lt;/foreign-keys&gt;&lt;ref-type name="Unpublished Work"&gt;34&lt;/ref-type&gt;&lt;contributors&gt;&lt;authors&gt;&lt;author&gt;Hajarizadeh, B; Grebely, J; Byrne, M; Marks, P; Amin, Janaki; Butler, T; Vickerman, P; Martin, NK; McHutchinson, JG; Brainard, DM; Treloar, C; Lloyd, AR; Dore, GJ&lt;/author&gt;&lt;/authors&gt;&lt;/contributors&gt;&lt;titles&gt;&lt;title&gt;Incidence of hepatitis C virus infection in four prisons in New South Wales, Australia: The SToP-C study&lt;/title&gt;&lt;/titles&gt;&lt;dates&gt;&lt;year&gt;2018&lt;/year&gt;&lt;/dates&gt;&lt;publisher&gt;The Kirby Institute, UNSW Sydney&lt;/publisher&gt;&lt;urls&gt;&lt;/urls&gt;&lt;/record&gt;&lt;/Cite&gt;&lt;Cite&gt;&lt;Author&gt;Justice &amp;amp; Forensic Mental Health Network&lt;/Author&gt;&lt;Year&gt;2015&lt;/Year&gt;&lt;RecNum&gt;41&lt;/RecNum&gt;&lt;record&gt;&lt;rec-number&gt;41&lt;/rec-number&gt;&lt;foreign-keys&gt;&lt;key app="EN" db-id="tzdr2w9av5fwwyetpstp2wpipt2raxepxedz" timestamp="1524622678"&gt;41&lt;/key&gt;&lt;/foreign-keys&gt;&lt;ref-type name="Report"&gt;27&lt;/ref-type&gt;&lt;contributors&gt;&lt;authors&gt;&lt;author&gt;Justice &amp;amp; Forensic Mental Health Network,&lt;/author&gt;&lt;/authors&gt;&lt;/contributors&gt;&lt;titles&gt;&lt;title&gt;2015 Network Patient Health Survey&lt;/title&gt;&lt;/titles&gt;&lt;dates&gt;&lt;year&gt;2015&lt;/year&gt;&lt;/dates&gt;&lt;publisher&gt;Research and Evaluation Service, Justice Health &amp;amp; Forensic Mental Health Network&lt;/publisher&gt;&lt;urls&gt;&lt;/urls&gt;&lt;/record&gt;&lt;/Cite&gt;&lt;/EndNote&gt;</w:instrText>
      </w:r>
      <w:r w:rsidR="005D361D">
        <w:rPr>
          <w:rFonts w:ascii="Arial" w:hAnsi="Arial" w:cs="Arial"/>
        </w:rPr>
        <w:fldChar w:fldCharType="separate"/>
      </w:r>
      <w:r w:rsidR="00D15393">
        <w:rPr>
          <w:rFonts w:ascii="Arial" w:hAnsi="Arial" w:cs="Arial"/>
          <w:noProof/>
        </w:rPr>
        <w:t>(</w:t>
      </w:r>
      <w:hyperlink w:anchor="_ENREF_37" w:tooltip="Hajarizadeh, 2018 #70" w:history="1">
        <w:r w:rsidR="0008395D">
          <w:rPr>
            <w:rFonts w:ascii="Arial" w:hAnsi="Arial" w:cs="Arial"/>
            <w:noProof/>
          </w:rPr>
          <w:t>37</w:t>
        </w:r>
      </w:hyperlink>
      <w:r w:rsidR="00D15393">
        <w:rPr>
          <w:rFonts w:ascii="Arial" w:hAnsi="Arial" w:cs="Arial"/>
          <w:noProof/>
        </w:rPr>
        <w:t xml:space="preserve">, </w:t>
      </w:r>
      <w:hyperlink w:anchor="_ENREF_38" w:tooltip="Justice &amp; Forensic Mental Health Network, 2015 #41" w:history="1">
        <w:r w:rsidR="0008395D">
          <w:rPr>
            <w:rFonts w:ascii="Arial" w:hAnsi="Arial" w:cs="Arial"/>
            <w:noProof/>
          </w:rPr>
          <w:t>38</w:t>
        </w:r>
      </w:hyperlink>
      <w:r w:rsidR="00D15393">
        <w:rPr>
          <w:rFonts w:ascii="Arial" w:hAnsi="Arial" w:cs="Arial"/>
          <w:noProof/>
        </w:rPr>
        <w:t>)</w:t>
      </w:r>
      <w:r w:rsidR="005D361D">
        <w:rPr>
          <w:rFonts w:ascii="Arial" w:hAnsi="Arial" w:cs="Arial"/>
        </w:rPr>
        <w:fldChar w:fldCharType="end"/>
      </w:r>
      <w:r w:rsidR="005D361D">
        <w:rPr>
          <w:rFonts w:ascii="Arial" w:hAnsi="Arial" w:cs="Arial"/>
        </w:rPr>
        <w:t xml:space="preserve">; and an average </w:t>
      </w:r>
      <w:r w:rsidR="005D361D">
        <w:rPr>
          <w:rFonts w:ascii="Arial" w:hAnsi="Arial" w:cs="Arial"/>
        </w:rPr>
        <w:lastRenderedPageBreak/>
        <w:t>proportion of 2</w:t>
      </w:r>
      <w:r w:rsidR="00A63D5B">
        <w:rPr>
          <w:rFonts w:ascii="Arial" w:hAnsi="Arial" w:cs="Arial"/>
        </w:rPr>
        <w:t>7</w:t>
      </w:r>
      <w:r w:rsidR="00A839E3">
        <w:rPr>
          <w:rFonts w:ascii="Arial" w:hAnsi="Arial" w:cs="Arial"/>
        </w:rPr>
        <w:t>% (</w:t>
      </w:r>
      <w:r w:rsidR="005D361D">
        <w:rPr>
          <w:rFonts w:ascii="Arial" w:hAnsi="Arial" w:cs="Arial"/>
        </w:rPr>
        <w:t>26.50, 26.77)</w:t>
      </w:r>
      <w:r w:rsidR="00A839E3">
        <w:rPr>
          <w:rFonts w:ascii="Arial" w:hAnsi="Arial" w:cs="Arial"/>
        </w:rPr>
        <w:t xml:space="preserve"> </w:t>
      </w:r>
      <w:r w:rsidR="003A465D">
        <w:rPr>
          <w:rFonts w:ascii="Arial" w:hAnsi="Arial" w:cs="Arial"/>
        </w:rPr>
        <w:t xml:space="preserve">who </w:t>
      </w:r>
      <w:r w:rsidR="00A63D5B">
        <w:rPr>
          <w:rFonts w:ascii="Arial" w:hAnsi="Arial" w:cs="Arial"/>
        </w:rPr>
        <w:t xml:space="preserve">had </w:t>
      </w:r>
      <w:r w:rsidR="005D361D">
        <w:rPr>
          <w:rFonts w:ascii="Arial" w:hAnsi="Arial" w:cs="Arial"/>
        </w:rPr>
        <w:t>H</w:t>
      </w:r>
      <w:r w:rsidR="00A839E3">
        <w:rPr>
          <w:rFonts w:ascii="Arial" w:hAnsi="Arial" w:cs="Arial"/>
        </w:rPr>
        <w:t>CV Ab+ RNA+</w:t>
      </w:r>
      <w:r w:rsidR="003A465D">
        <w:rPr>
          <w:rFonts w:ascii="Arial" w:hAnsi="Arial" w:cs="Arial"/>
        </w:rPr>
        <w:t xml:space="preserve"> status, against an observed 26% (25.00, 27.00) </w:t>
      </w:r>
      <w:r w:rsidR="003A465D">
        <w:rPr>
          <w:rFonts w:ascii="Arial" w:hAnsi="Arial" w:cs="Arial"/>
        </w:rPr>
        <w:fldChar w:fldCharType="begin"/>
      </w:r>
      <w:r w:rsidR="001E1CC9">
        <w:rPr>
          <w:rFonts w:ascii="Arial" w:hAnsi="Arial" w:cs="Arial"/>
        </w:rPr>
        <w:instrText xml:space="preserve"> ADDIN EN.CITE &lt;EndNote&gt;&lt;Cite&gt;&lt;Author&gt;Hajarizadeh&lt;/Author&gt;&lt;Year&gt;2018&lt;/Year&gt;&lt;RecNum&gt;70&lt;/RecNum&gt;&lt;DisplayText&gt;(37, 38)&lt;/DisplayText&gt;&lt;record&gt;&lt;rec-number&gt;70&lt;/rec-number&gt;&lt;foreign-keys&gt;&lt;key app="EN" db-id="tzdr2w9av5fwwyetpstp2wpipt2raxepxedz" timestamp="1524905828"&gt;70&lt;/key&gt;&lt;/foreign-keys&gt;&lt;ref-type name="Unpublished Work"&gt;34&lt;/ref-type&gt;&lt;contributors&gt;&lt;authors&gt;&lt;author&gt;Hajarizadeh, B; Grebely, J; Byrne, M; Marks, P; Amin, Janaki; Butler, T; Vickerman, P; Martin, NK; McHutchinson, JG; Brainard, DM; Treloar, C; Lloyd, AR; Dore, GJ&lt;/author&gt;&lt;/authors&gt;&lt;/contributors&gt;&lt;titles&gt;&lt;title&gt;Incidence of hepatitis C virus infection in four prisons in New South Wales, Australia: The SToP-C study&lt;/title&gt;&lt;/titles&gt;&lt;dates&gt;&lt;year&gt;2018&lt;/year&gt;&lt;/dates&gt;&lt;publisher&gt;The Kirby Institute, UNSW Sydney&lt;/publisher&gt;&lt;urls&gt;&lt;/urls&gt;&lt;/record&gt;&lt;/Cite&gt;&lt;Cite&gt;&lt;Author&gt;Justice &amp;amp; Forensic Mental Health Network&lt;/Author&gt;&lt;Year&gt;2015&lt;/Year&gt;&lt;RecNum&gt;41&lt;/RecNum&gt;&lt;record&gt;&lt;rec-number&gt;41&lt;/rec-number&gt;&lt;foreign-keys&gt;&lt;key app="EN" db-id="tzdr2w9av5fwwyetpstp2wpipt2raxepxedz" timestamp="1524622678"&gt;41&lt;/key&gt;&lt;/foreign-keys&gt;&lt;ref-type name="Report"&gt;27&lt;/ref-type&gt;&lt;contributors&gt;&lt;authors&gt;&lt;author&gt;Justice &amp;amp; Forensic Mental Health Network,&lt;/author&gt;&lt;/authors&gt;&lt;/contributors&gt;&lt;titles&gt;&lt;title&gt;2015 Network Patient Health Survey&lt;/title&gt;&lt;/titles&gt;&lt;dates&gt;&lt;year&gt;2015&lt;/year&gt;&lt;/dates&gt;&lt;publisher&gt;Research and Evaluation Service, Justice Health &amp;amp; Forensic Mental Health Network&lt;/publisher&gt;&lt;urls&gt;&lt;/urls&gt;&lt;/record&gt;&lt;/Cite&gt;&lt;/EndNote&gt;</w:instrText>
      </w:r>
      <w:r w:rsidR="003A465D">
        <w:rPr>
          <w:rFonts w:ascii="Arial" w:hAnsi="Arial" w:cs="Arial"/>
        </w:rPr>
        <w:fldChar w:fldCharType="separate"/>
      </w:r>
      <w:r w:rsidR="00D15393">
        <w:rPr>
          <w:rFonts w:ascii="Arial" w:hAnsi="Arial" w:cs="Arial"/>
          <w:noProof/>
        </w:rPr>
        <w:t>(</w:t>
      </w:r>
      <w:hyperlink w:anchor="_ENREF_37" w:tooltip="Hajarizadeh, 2018 #70" w:history="1">
        <w:r w:rsidR="0008395D">
          <w:rPr>
            <w:rFonts w:ascii="Arial" w:hAnsi="Arial" w:cs="Arial"/>
            <w:noProof/>
          </w:rPr>
          <w:t>37</w:t>
        </w:r>
      </w:hyperlink>
      <w:r w:rsidR="00D15393">
        <w:rPr>
          <w:rFonts w:ascii="Arial" w:hAnsi="Arial" w:cs="Arial"/>
          <w:noProof/>
        </w:rPr>
        <w:t xml:space="preserve">, </w:t>
      </w:r>
      <w:hyperlink w:anchor="_ENREF_38" w:tooltip="Justice &amp; Forensic Mental Health Network, 2015 #41" w:history="1">
        <w:r w:rsidR="0008395D">
          <w:rPr>
            <w:rFonts w:ascii="Arial" w:hAnsi="Arial" w:cs="Arial"/>
            <w:noProof/>
          </w:rPr>
          <w:t>38</w:t>
        </w:r>
      </w:hyperlink>
      <w:r w:rsidR="00D15393">
        <w:rPr>
          <w:rFonts w:ascii="Arial" w:hAnsi="Arial" w:cs="Arial"/>
          <w:noProof/>
        </w:rPr>
        <w:t>)</w:t>
      </w:r>
      <w:r w:rsidR="003A465D">
        <w:rPr>
          <w:rFonts w:ascii="Arial" w:hAnsi="Arial" w:cs="Arial"/>
        </w:rPr>
        <w:fldChar w:fldCharType="end"/>
      </w:r>
      <w:r w:rsidR="00952E98">
        <w:rPr>
          <w:rFonts w:ascii="Arial" w:hAnsi="Arial" w:cs="Arial"/>
        </w:rPr>
        <w:t xml:space="preserve"> (Figure 4)</w:t>
      </w:r>
      <w:r w:rsidR="00A839E3">
        <w:rPr>
          <w:rFonts w:ascii="Arial" w:hAnsi="Arial" w:cs="Arial"/>
        </w:rPr>
        <w:t>.</w:t>
      </w:r>
    </w:p>
    <w:p w14:paraId="47CE6714" w14:textId="77777777" w:rsidR="008E44EF" w:rsidRDefault="008E44EF" w:rsidP="00304554">
      <w:pPr>
        <w:spacing w:line="360" w:lineRule="auto"/>
        <w:jc w:val="both"/>
        <w:outlineLvl w:val="0"/>
        <w:rPr>
          <w:rFonts w:ascii="Arial" w:hAnsi="Arial" w:cs="Arial"/>
        </w:rPr>
      </w:pPr>
    </w:p>
    <w:p w14:paraId="16827F36" w14:textId="5CB3B079" w:rsidR="00557835" w:rsidRPr="00557835" w:rsidRDefault="00557835" w:rsidP="00304554">
      <w:pPr>
        <w:spacing w:line="360" w:lineRule="auto"/>
        <w:jc w:val="both"/>
        <w:outlineLvl w:val="0"/>
        <w:rPr>
          <w:rFonts w:ascii="Arial" w:hAnsi="Arial" w:cs="Arial"/>
          <w:b/>
        </w:rPr>
      </w:pPr>
      <w:r w:rsidRPr="00557835">
        <w:rPr>
          <w:rFonts w:ascii="Arial" w:hAnsi="Arial" w:cs="Arial"/>
          <w:b/>
        </w:rPr>
        <w:t xml:space="preserve">Calibration of </w:t>
      </w:r>
      <w:r>
        <w:rPr>
          <w:rFonts w:ascii="Arial" w:hAnsi="Arial" w:cs="Arial"/>
          <w:b/>
        </w:rPr>
        <w:t xml:space="preserve">HCV incidence and </w:t>
      </w:r>
      <w:r w:rsidR="00526811">
        <w:rPr>
          <w:rFonts w:ascii="Arial" w:hAnsi="Arial" w:cs="Arial"/>
          <w:b/>
        </w:rPr>
        <w:t xml:space="preserve">HCV </w:t>
      </w:r>
      <w:r>
        <w:rPr>
          <w:rFonts w:ascii="Arial" w:hAnsi="Arial" w:cs="Arial"/>
          <w:b/>
        </w:rPr>
        <w:t>antibody prevalence</w:t>
      </w:r>
    </w:p>
    <w:p w14:paraId="1F7472BB" w14:textId="76E7F4E9" w:rsidR="005A7D67" w:rsidRDefault="00003DFF" w:rsidP="00304554">
      <w:pPr>
        <w:spacing w:line="360" w:lineRule="auto"/>
        <w:jc w:val="both"/>
        <w:rPr>
          <w:rFonts w:ascii="Arial" w:hAnsi="Arial" w:cs="Arial"/>
        </w:rPr>
      </w:pPr>
      <w:r>
        <w:rPr>
          <w:rFonts w:ascii="Arial" w:hAnsi="Arial" w:cs="Arial"/>
        </w:rPr>
        <w:t>The incidence of HCV and prevalence of HCV antibody</w:t>
      </w:r>
      <w:r w:rsidR="00A63D5B">
        <w:rPr>
          <w:rFonts w:ascii="Arial" w:hAnsi="Arial" w:cs="Arial"/>
        </w:rPr>
        <w:t xml:space="preserve"> positive status</w:t>
      </w:r>
      <w:r>
        <w:rPr>
          <w:rFonts w:ascii="Arial" w:hAnsi="Arial" w:cs="Arial"/>
        </w:rPr>
        <w:t xml:space="preserve"> was calibrated against </w:t>
      </w:r>
      <w:r w:rsidR="00A63D5B">
        <w:rPr>
          <w:rFonts w:ascii="Arial" w:hAnsi="Arial" w:cs="Arial"/>
        </w:rPr>
        <w:t xml:space="preserve">published </w:t>
      </w:r>
      <w:r>
        <w:rPr>
          <w:rFonts w:ascii="Arial" w:hAnsi="Arial" w:cs="Arial"/>
        </w:rPr>
        <w:t xml:space="preserve">data from </w:t>
      </w:r>
      <w:r w:rsidR="00A63D5B">
        <w:rPr>
          <w:rFonts w:ascii="Arial" w:hAnsi="Arial" w:cs="Arial"/>
        </w:rPr>
        <w:t>the NSW</w:t>
      </w:r>
      <w:r>
        <w:rPr>
          <w:rFonts w:ascii="Arial" w:hAnsi="Arial" w:cs="Arial"/>
        </w:rPr>
        <w:t xml:space="preserve"> </w:t>
      </w:r>
      <w:r>
        <w:rPr>
          <w:rFonts w:ascii="Arial" w:hAnsi="Arial" w:cs="Arial"/>
        </w:rPr>
        <w:fldChar w:fldCharType="begin"/>
      </w:r>
      <w:r w:rsidR="001E1CC9">
        <w:rPr>
          <w:rFonts w:ascii="Arial" w:hAnsi="Arial" w:cs="Arial"/>
        </w:rPr>
        <w:instrText xml:space="preserve"> ADDIN EN.CITE &lt;EndNote&gt;&lt;Cite&gt;&lt;Author&gt;Cunningham&lt;/Author&gt;&lt;Year&gt;2017&lt;/Year&gt;&lt;RecNum&gt;19&lt;/RecNum&gt;&lt;DisplayText&gt;(39)&lt;/DisplayText&gt;&lt;record&gt;&lt;rec-number&gt;19&lt;/rec-number&gt;&lt;foreign-keys&gt;&lt;key app="EN" db-id="tzdr2w9av5fwwyetpstp2wpipt2raxepxedz" timestamp="1516078891"&gt;19&lt;/key&gt;&lt;/foreign-keys&gt;&lt;ref-type name="Journal Article"&gt;17&lt;/ref-type&gt;&lt;contributors&gt;&lt;authors&gt;&lt;author&gt;Cunningham, EB&lt;/author&gt;&lt;author&gt;Hajarizadeh, B&lt;/author&gt;&lt;author&gt;Bretana, NA&lt;/author&gt;&lt;author&gt;Amin, J&lt;/author&gt;&lt;author&gt;Betz</w:instrText>
      </w:r>
      <w:r w:rsidR="001E1CC9">
        <w:rPr>
          <w:rFonts w:ascii="Cambria Math" w:hAnsi="Cambria Math" w:cs="Cambria Math"/>
        </w:rPr>
        <w:instrText>‐</w:instrText>
      </w:r>
      <w:r w:rsidR="001E1CC9">
        <w:rPr>
          <w:rFonts w:ascii="Arial" w:hAnsi="Arial" w:cs="Arial"/>
        </w:rPr>
        <w:instrText>Stablein, B&lt;/author&gt;&lt;author&gt;Dore, GJ&lt;/author&gt;&lt;author&gt;Luciani, F&lt;/author&gt;&lt;author&gt;Teutsch, S&lt;/author&gt;&lt;author&gt;Dolan, K&lt;/author&gt;&lt;author&gt;Lloyd, AR&lt;/author&gt;&lt;/authors&gt;&lt;/contributors&gt;&lt;titles&gt;&lt;title&gt;Ongoing incident hepatitis C virus infection among people with a history of injecting drug use in an Australian prison setting, 2005</w:instrText>
      </w:r>
      <w:r w:rsidR="001E1CC9">
        <w:rPr>
          <w:rFonts w:ascii="Cambria Math" w:hAnsi="Cambria Math" w:cs="Cambria Math"/>
        </w:rPr>
        <w:instrText>‐</w:instrText>
      </w:r>
      <w:r w:rsidR="001E1CC9">
        <w:rPr>
          <w:rFonts w:ascii="Arial" w:hAnsi="Arial" w:cs="Arial"/>
        </w:rPr>
        <w:instrText>2014: The HITS</w:instrText>
      </w:r>
      <w:r w:rsidR="001E1CC9">
        <w:rPr>
          <w:rFonts w:ascii="Cambria Math" w:hAnsi="Cambria Math" w:cs="Cambria Math"/>
        </w:rPr>
        <w:instrText>‐</w:instrText>
      </w:r>
      <w:r w:rsidR="001E1CC9">
        <w:rPr>
          <w:rFonts w:ascii="Arial" w:hAnsi="Arial" w:cs="Arial"/>
        </w:rPr>
        <w:instrText>p study&lt;/title&gt;&lt;secondary-title&gt;Journal of Viral Hepatitis&lt;/secondary-title&gt;&lt;/titles&gt;&lt;periodical&gt;&lt;full-title&gt;Journal of Viral Hepatitis&lt;/full-title&gt;&lt;/periodical&gt;&lt;dates&gt;&lt;year&gt;2017&lt;/year&gt;&lt;/dates&gt;&lt;isbn&gt;1365-2893&lt;/isbn&gt;&lt;urls&gt;&lt;/urls&gt;&lt;/record&gt;&lt;/Cite&gt;&lt;/EndNote&gt;</w:instrText>
      </w:r>
      <w:r>
        <w:rPr>
          <w:rFonts w:ascii="Arial" w:hAnsi="Arial" w:cs="Arial"/>
        </w:rPr>
        <w:fldChar w:fldCharType="separate"/>
      </w:r>
      <w:r w:rsidR="00D15393">
        <w:rPr>
          <w:rFonts w:ascii="Arial" w:hAnsi="Arial" w:cs="Arial"/>
          <w:noProof/>
        </w:rPr>
        <w:t>(</w:t>
      </w:r>
      <w:hyperlink w:anchor="_ENREF_39" w:tooltip="Cunningham, 2017 #19" w:history="1">
        <w:r w:rsidR="0008395D">
          <w:rPr>
            <w:rFonts w:ascii="Arial" w:hAnsi="Arial" w:cs="Arial"/>
            <w:noProof/>
          </w:rPr>
          <w:t>39</w:t>
        </w:r>
      </w:hyperlink>
      <w:r w:rsidR="00D15393">
        <w:rPr>
          <w:rFonts w:ascii="Arial" w:hAnsi="Arial" w:cs="Arial"/>
          <w:noProof/>
        </w:rPr>
        <w:t>)</w:t>
      </w:r>
      <w:r>
        <w:rPr>
          <w:rFonts w:ascii="Arial" w:hAnsi="Arial" w:cs="Arial"/>
        </w:rPr>
        <w:fldChar w:fldCharType="end"/>
      </w:r>
      <w:r>
        <w:rPr>
          <w:rFonts w:ascii="Arial" w:hAnsi="Arial" w:cs="Arial"/>
        </w:rPr>
        <w:t xml:space="preserve">, </w:t>
      </w:r>
      <w:r w:rsidR="00A63D5B">
        <w:rPr>
          <w:rFonts w:ascii="Arial" w:hAnsi="Arial" w:cs="Arial"/>
        </w:rPr>
        <w:t>and Australian prisons</w:t>
      </w:r>
      <w:r>
        <w:rPr>
          <w:rFonts w:ascii="Arial" w:hAnsi="Arial" w:cs="Arial"/>
        </w:rPr>
        <w:t xml:space="preserve"> </w:t>
      </w:r>
      <w:r>
        <w:rPr>
          <w:rFonts w:ascii="Arial" w:hAnsi="Arial" w:cs="Arial"/>
        </w:rPr>
        <w:fldChar w:fldCharType="begin"/>
      </w:r>
      <w:r w:rsidR="001E1CC9">
        <w:rPr>
          <w:rFonts w:ascii="Arial" w:hAnsi="Arial" w:cs="Arial"/>
        </w:rPr>
        <w:instrText xml:space="preserve"> ADDIN EN.CITE &lt;EndNote&gt;&lt;Cite&gt;&lt;Author&gt;Butler&lt;/Author&gt;&lt;Year&gt;2015&lt;/Year&gt;&lt;RecNum&gt;71&lt;/RecNum&gt;&lt;DisplayText&gt;(7, 41)&lt;/DisplayText&gt;&lt;record&gt;&lt;rec-number&gt;71&lt;/rec-number&gt;&lt;foreign-keys&gt;&lt;key app="EN" db-id="tzdr2w9av5fwwyetpstp2wpipt2raxepxedz" timestamp="1524913083"&gt;71&lt;/key&gt;&lt;/foreign-keys&gt;&lt;ref-type name="Journal Article"&gt;17&lt;/ref-type&gt;&lt;contributors&gt;&lt;authors&gt;&lt;author&gt;Butler, T&lt;/author&gt;&lt;author&gt;Callander, D&lt;/author&gt;&lt;author&gt;Simpson, M&lt;/author&gt;&lt;/authors&gt;&lt;/contributors&gt;&lt;titles&gt;&lt;title&gt;National Prison Entrants&amp;apos; Bloodborne Virus and Risk Behaviour Survey Report 2004, 2007, 2010 and 2013&lt;/title&gt;&lt;secondary-title&gt;Sydney, NSW: National Drug Research Institute (Curtin University) &amp;amp; National Centre in HIV Epidemiology and Clinical Research (University of New South Wales). ISBN&lt;/secondary-title&gt;&lt;/titles&gt;&lt;periodical&gt;&lt;full-title&gt;Sydney, NSW: National Drug Research Institute (Curtin University) &amp;amp; National Centre in HIV Epidemiology and Clinical Research (University of New South Wales). ISBN&lt;/full-title&gt;&lt;/periodical&gt;&lt;pages&gt;582&lt;/pages&gt;&lt;volume&gt;1&lt;/volume&gt;&lt;number&gt;74067&lt;/number&gt;&lt;dates&gt;&lt;year&gt;2015&lt;/year&gt;&lt;/dates&gt;&lt;urls&gt;&lt;/urls&gt;&lt;/record&gt;&lt;/Cite&gt;&lt;Cite&gt;&lt;Author&gt;Butler&lt;/Author&gt;&lt;Year&gt;2011&lt;/Year&gt;&lt;RecNum&gt;72&lt;/RecNum&gt;&lt;record&gt;&lt;rec-number&gt;72&lt;/rec-number&gt;&lt;foreign-keys&gt;&lt;key app="EN" db-id="tzdr2w9av5fwwyetpstp2wpipt2raxepxedz" timestamp="1524913385"&gt;72&lt;/key&gt;&lt;/foreign-keys&gt;&lt;ref-type name="Report"&gt;27&lt;/ref-type&gt;&lt;contributors&gt;&lt;authors&gt;&lt;author&gt;Butler, T; Lim, D; Callander, D&lt;/author&gt;&lt;/authors&gt;&lt;/contributors&gt;&lt;titles&gt;&lt;title&gt;National Prison Entrants’ Bloodborne Virus &amp;amp; Risk Behaviour Survey 2004, 2007, and 2010&lt;/title&gt;&lt;/titles&gt;&lt;dates&gt;&lt;year&gt;2011&lt;/year&gt;&lt;/dates&gt;&lt;publisher&gt;The Kirby Institute, UNSW Sydney and National Drug Research Institute, Curtin University&lt;/publisher&gt;&lt;urls&gt;&lt;/urls&gt;&lt;/record&gt;&lt;/Cite&gt;&lt;/EndNote&gt;</w:instrText>
      </w:r>
      <w:r>
        <w:rPr>
          <w:rFonts w:ascii="Arial" w:hAnsi="Arial" w:cs="Arial"/>
        </w:rPr>
        <w:fldChar w:fldCharType="separate"/>
      </w:r>
      <w:r w:rsidR="00D15393">
        <w:rPr>
          <w:rFonts w:ascii="Arial" w:hAnsi="Arial" w:cs="Arial"/>
          <w:noProof/>
        </w:rPr>
        <w:t>(</w:t>
      </w:r>
      <w:hyperlink w:anchor="_ENREF_7" w:tooltip="Butler, 2015 #71" w:history="1">
        <w:r w:rsidR="0008395D">
          <w:rPr>
            <w:rFonts w:ascii="Arial" w:hAnsi="Arial" w:cs="Arial"/>
            <w:noProof/>
          </w:rPr>
          <w:t>7</w:t>
        </w:r>
      </w:hyperlink>
      <w:r w:rsidR="00D15393">
        <w:rPr>
          <w:rFonts w:ascii="Arial" w:hAnsi="Arial" w:cs="Arial"/>
          <w:noProof/>
        </w:rPr>
        <w:t xml:space="preserve">, </w:t>
      </w:r>
      <w:hyperlink w:anchor="_ENREF_41" w:tooltip="Butler, 2011 #72" w:history="1">
        <w:r w:rsidR="0008395D">
          <w:rPr>
            <w:rFonts w:ascii="Arial" w:hAnsi="Arial" w:cs="Arial"/>
            <w:noProof/>
          </w:rPr>
          <w:t>41</w:t>
        </w:r>
      </w:hyperlink>
      <w:r w:rsidR="00D15393">
        <w:rPr>
          <w:rFonts w:ascii="Arial" w:hAnsi="Arial" w:cs="Arial"/>
          <w:noProof/>
        </w:rPr>
        <w:t>)</w:t>
      </w:r>
      <w:r>
        <w:rPr>
          <w:rFonts w:ascii="Arial" w:hAnsi="Arial" w:cs="Arial"/>
        </w:rPr>
        <w:fldChar w:fldCharType="end"/>
      </w:r>
      <w:r>
        <w:rPr>
          <w:rFonts w:ascii="Arial" w:hAnsi="Arial" w:cs="Arial"/>
        </w:rPr>
        <w:t>. The model simulated an average incidence of HCV among incarcerated PWID of 10.</w:t>
      </w:r>
      <w:r w:rsidR="00A63D5B">
        <w:rPr>
          <w:rFonts w:ascii="Arial" w:hAnsi="Arial" w:cs="Arial"/>
        </w:rPr>
        <w:t>6</w:t>
      </w:r>
      <w:r>
        <w:rPr>
          <w:rFonts w:ascii="Arial" w:hAnsi="Arial" w:cs="Arial"/>
        </w:rPr>
        <w:t>% (10.23, 11.00), against an observed 12.</w:t>
      </w:r>
      <w:r w:rsidR="00A63D5B">
        <w:rPr>
          <w:rFonts w:ascii="Arial" w:hAnsi="Arial" w:cs="Arial"/>
        </w:rPr>
        <w:t>1</w:t>
      </w:r>
      <w:r>
        <w:rPr>
          <w:rFonts w:ascii="Arial" w:hAnsi="Arial" w:cs="Arial"/>
        </w:rPr>
        <w:t xml:space="preserve">% (8.89, 15.25) from 2006 to 2008, 9.7% (6.81, 12.67) from 2009 to 2010, and 13.3% (8.64, 17.96) from 2011 to 2013 </w:t>
      </w:r>
      <w:r>
        <w:rPr>
          <w:rFonts w:ascii="Arial" w:hAnsi="Arial" w:cs="Arial"/>
        </w:rPr>
        <w:fldChar w:fldCharType="begin"/>
      </w:r>
      <w:r w:rsidR="001E1CC9">
        <w:rPr>
          <w:rFonts w:ascii="Arial" w:hAnsi="Arial" w:cs="Arial"/>
        </w:rPr>
        <w:instrText xml:space="preserve"> ADDIN EN.CITE &lt;EndNote&gt;&lt;Cite&gt;&lt;Author&gt;Cunningham&lt;/Author&gt;&lt;Year&gt;2017&lt;/Year&gt;&lt;RecNum&gt;19&lt;/RecNum&gt;&lt;DisplayText&gt;(39)&lt;/DisplayText&gt;&lt;record&gt;&lt;rec-number&gt;19&lt;/rec-number&gt;&lt;foreign-keys&gt;&lt;key app="EN" db-id="tzdr2w9av5fwwyetpstp2wpipt2raxepxedz" timestamp="1516078891"&gt;19&lt;/key&gt;&lt;/foreign-keys&gt;&lt;ref-type name="Journal Article"&gt;17&lt;/ref-type&gt;&lt;contributors&gt;&lt;authors&gt;&lt;author&gt;Cunningham, EB&lt;/author&gt;&lt;author&gt;Hajarizadeh, B&lt;/author&gt;&lt;author&gt;Bretana, NA&lt;/author&gt;&lt;author&gt;Amin, J&lt;/author&gt;&lt;author&gt;Betz</w:instrText>
      </w:r>
      <w:r w:rsidR="001E1CC9">
        <w:rPr>
          <w:rFonts w:ascii="Cambria Math" w:hAnsi="Cambria Math" w:cs="Cambria Math"/>
        </w:rPr>
        <w:instrText>‐</w:instrText>
      </w:r>
      <w:r w:rsidR="001E1CC9">
        <w:rPr>
          <w:rFonts w:ascii="Arial" w:hAnsi="Arial" w:cs="Arial"/>
        </w:rPr>
        <w:instrText>Stablein, B&lt;/author&gt;&lt;author&gt;Dore, GJ&lt;/author&gt;&lt;author&gt;Luciani, F&lt;/author&gt;&lt;author&gt;Teutsch, S&lt;/author&gt;&lt;author&gt;Dolan, K&lt;/author&gt;&lt;author&gt;Lloyd, AR&lt;/author&gt;&lt;/authors&gt;&lt;/contributors&gt;&lt;titles&gt;&lt;title&gt;Ongoing incident hepatitis C virus infection among people with a history of injecting drug use in an Australian prison setting, 2005</w:instrText>
      </w:r>
      <w:r w:rsidR="001E1CC9">
        <w:rPr>
          <w:rFonts w:ascii="Cambria Math" w:hAnsi="Cambria Math" w:cs="Cambria Math"/>
        </w:rPr>
        <w:instrText>‐</w:instrText>
      </w:r>
      <w:r w:rsidR="001E1CC9">
        <w:rPr>
          <w:rFonts w:ascii="Arial" w:hAnsi="Arial" w:cs="Arial"/>
        </w:rPr>
        <w:instrText>2014: The HITS</w:instrText>
      </w:r>
      <w:r w:rsidR="001E1CC9">
        <w:rPr>
          <w:rFonts w:ascii="Cambria Math" w:hAnsi="Cambria Math" w:cs="Cambria Math"/>
        </w:rPr>
        <w:instrText>‐</w:instrText>
      </w:r>
      <w:r w:rsidR="001E1CC9">
        <w:rPr>
          <w:rFonts w:ascii="Arial" w:hAnsi="Arial" w:cs="Arial"/>
        </w:rPr>
        <w:instrText>p study&lt;/title&gt;&lt;secondary-title&gt;Journal of Viral Hepatitis&lt;/secondary-title&gt;&lt;/titles&gt;&lt;periodical&gt;&lt;full-title&gt;Journal of Viral Hepatitis&lt;/full-title&gt;&lt;/periodical&gt;&lt;dates&gt;&lt;year&gt;2017&lt;/year&gt;&lt;/dates&gt;&lt;isbn&gt;1365-2893&lt;/isbn&gt;&lt;urls&gt;&lt;/urls&gt;&lt;/record&gt;&lt;/Cite&gt;&lt;/EndNote&gt;</w:instrText>
      </w:r>
      <w:r>
        <w:rPr>
          <w:rFonts w:ascii="Arial" w:hAnsi="Arial" w:cs="Arial"/>
        </w:rPr>
        <w:fldChar w:fldCharType="separate"/>
      </w:r>
      <w:r w:rsidR="00D15393">
        <w:rPr>
          <w:rFonts w:ascii="Arial" w:hAnsi="Arial" w:cs="Arial"/>
          <w:noProof/>
        </w:rPr>
        <w:t>(</w:t>
      </w:r>
      <w:hyperlink w:anchor="_ENREF_39" w:tooltip="Cunningham, 2017 #19" w:history="1">
        <w:r w:rsidR="0008395D">
          <w:rPr>
            <w:rFonts w:ascii="Arial" w:hAnsi="Arial" w:cs="Arial"/>
            <w:noProof/>
          </w:rPr>
          <w:t>39</w:t>
        </w:r>
      </w:hyperlink>
      <w:r w:rsidR="00D15393">
        <w:rPr>
          <w:rFonts w:ascii="Arial" w:hAnsi="Arial" w:cs="Arial"/>
          <w:noProof/>
        </w:rPr>
        <w:t>)</w:t>
      </w:r>
      <w:r>
        <w:rPr>
          <w:rFonts w:ascii="Arial" w:hAnsi="Arial" w:cs="Arial"/>
        </w:rPr>
        <w:fldChar w:fldCharType="end"/>
      </w:r>
      <w:r>
        <w:rPr>
          <w:rFonts w:ascii="Arial" w:hAnsi="Arial" w:cs="Arial"/>
        </w:rPr>
        <w:t xml:space="preserve">. Regarding HCV antibody prevalence, the model simulated an average of 41% (41.02, 41.42), against an observed </w:t>
      </w:r>
      <w:r w:rsidR="00DA2DF8">
        <w:rPr>
          <w:rFonts w:ascii="Arial" w:hAnsi="Arial" w:cs="Arial"/>
        </w:rPr>
        <w:t>40% in 2015</w:t>
      </w:r>
      <w:r w:rsidR="00D56517">
        <w:rPr>
          <w:rFonts w:ascii="Arial" w:hAnsi="Arial" w:cs="Arial"/>
        </w:rPr>
        <w:t xml:space="preserve"> </w:t>
      </w:r>
      <w:r w:rsidR="00D56517">
        <w:rPr>
          <w:rFonts w:ascii="Arial" w:hAnsi="Arial" w:cs="Arial"/>
        </w:rPr>
        <w:fldChar w:fldCharType="begin"/>
      </w:r>
      <w:r w:rsidR="001E1CC9">
        <w:rPr>
          <w:rFonts w:ascii="Arial" w:hAnsi="Arial" w:cs="Arial"/>
        </w:rPr>
        <w:instrText xml:space="preserve"> ADDIN EN.CITE &lt;EndNote&gt;&lt;Cite&gt;&lt;Author&gt;Justice &amp;amp; Forensic Mental Health Network&lt;/Author&gt;&lt;Year&gt;2015&lt;/Year&gt;&lt;RecNum&gt;41&lt;/RecNum&gt;&lt;DisplayText&gt;(38)&lt;/DisplayText&gt;&lt;record&gt;&lt;rec-number&gt;41&lt;/rec-number&gt;&lt;foreign-keys&gt;&lt;key app="EN" db-id="tzdr2w9av5fwwyetpstp2wpipt2raxepxedz" timestamp="1524622678"&gt;41&lt;/key&gt;&lt;/foreign-keys&gt;&lt;ref-type name="Report"&gt;27&lt;/ref-type&gt;&lt;contributors&gt;&lt;authors&gt;&lt;author&gt;Justice &amp;amp; Forensic Mental Health Network,&lt;/author&gt;&lt;/authors&gt;&lt;/contributors&gt;&lt;titles&gt;&lt;title&gt;2015 Network Patient Health Survey&lt;/title&gt;&lt;/titles&gt;&lt;dates&gt;&lt;year&gt;2015&lt;/year&gt;&lt;/dates&gt;&lt;publisher&gt;Research and Evaluation Service, Justice Health &amp;amp; Forensic Mental Health Network&lt;/publisher&gt;&lt;urls&gt;&lt;/urls&gt;&lt;/record&gt;&lt;/Cite&gt;&lt;/EndNote&gt;</w:instrText>
      </w:r>
      <w:r w:rsidR="00D56517">
        <w:rPr>
          <w:rFonts w:ascii="Arial" w:hAnsi="Arial" w:cs="Arial"/>
        </w:rPr>
        <w:fldChar w:fldCharType="separate"/>
      </w:r>
      <w:r w:rsidR="00D15393">
        <w:rPr>
          <w:rFonts w:ascii="Arial" w:hAnsi="Arial" w:cs="Arial"/>
          <w:noProof/>
        </w:rPr>
        <w:t>(</w:t>
      </w:r>
      <w:hyperlink w:anchor="_ENREF_38" w:tooltip="Justice &amp; Forensic Mental Health Network, 2015 #41" w:history="1">
        <w:r w:rsidR="0008395D">
          <w:rPr>
            <w:rFonts w:ascii="Arial" w:hAnsi="Arial" w:cs="Arial"/>
            <w:noProof/>
          </w:rPr>
          <w:t>38</w:t>
        </w:r>
      </w:hyperlink>
      <w:r w:rsidR="00D15393">
        <w:rPr>
          <w:rFonts w:ascii="Arial" w:hAnsi="Arial" w:cs="Arial"/>
          <w:noProof/>
        </w:rPr>
        <w:t>)</w:t>
      </w:r>
      <w:r w:rsidR="00D56517">
        <w:rPr>
          <w:rFonts w:ascii="Arial" w:hAnsi="Arial" w:cs="Arial"/>
        </w:rPr>
        <w:fldChar w:fldCharType="end"/>
      </w:r>
      <w:r w:rsidR="00DA2DF8">
        <w:rPr>
          <w:rFonts w:ascii="Arial" w:hAnsi="Arial" w:cs="Arial"/>
        </w:rPr>
        <w:t>.</w:t>
      </w:r>
      <w:r w:rsidR="00C725DD">
        <w:rPr>
          <w:rFonts w:ascii="Arial" w:hAnsi="Arial" w:cs="Arial"/>
        </w:rPr>
        <w:t xml:space="preserve"> </w:t>
      </w:r>
    </w:p>
    <w:p w14:paraId="32E15A23" w14:textId="7842EADA" w:rsidR="00323C56" w:rsidDel="00747868" w:rsidRDefault="00323C56" w:rsidP="00AF7923">
      <w:pPr>
        <w:spacing w:line="360" w:lineRule="auto"/>
        <w:jc w:val="both"/>
        <w:outlineLvl w:val="0"/>
        <w:rPr>
          <w:del w:id="37" w:author="Andrew Lloyd" w:date="2018-08-13T11:56:00Z"/>
          <w:rFonts w:ascii="Arial" w:hAnsi="Arial" w:cs="Arial"/>
        </w:rPr>
      </w:pPr>
    </w:p>
    <w:p w14:paraId="3A38A994" w14:textId="77777777" w:rsidR="00747868" w:rsidRDefault="00747868" w:rsidP="00304554">
      <w:pPr>
        <w:spacing w:line="360" w:lineRule="auto"/>
        <w:jc w:val="both"/>
        <w:rPr>
          <w:ins w:id="38" w:author="Andrew Lloyd" w:date="2018-08-13T11:56:00Z"/>
          <w:rFonts w:ascii="Arial" w:hAnsi="Arial" w:cs="Arial"/>
        </w:rPr>
      </w:pPr>
    </w:p>
    <w:p w14:paraId="000CCAC8" w14:textId="6FA34A6A" w:rsidR="00AF7923" w:rsidRPr="00E853C0" w:rsidRDefault="00AF7923" w:rsidP="00AF7923">
      <w:pPr>
        <w:spacing w:line="360" w:lineRule="auto"/>
        <w:jc w:val="both"/>
        <w:outlineLvl w:val="0"/>
        <w:rPr>
          <w:rFonts w:ascii="Arial" w:hAnsi="Arial" w:cs="Arial"/>
          <w:b/>
        </w:rPr>
      </w:pPr>
      <w:r>
        <w:rPr>
          <w:rFonts w:ascii="Arial" w:hAnsi="Arial" w:cs="Arial"/>
          <w:b/>
        </w:rPr>
        <w:t>Forward projectio</w:t>
      </w:r>
      <w:ins w:id="39" w:author="Andrew Lloyd" w:date="2018-08-13T11:56:00Z">
        <w:r w:rsidR="00747868">
          <w:rPr>
            <w:rFonts w:ascii="Arial" w:hAnsi="Arial" w:cs="Arial"/>
            <w:b/>
          </w:rPr>
          <w:t>ns</w:t>
        </w:r>
      </w:ins>
      <w:del w:id="40" w:author="Andrew Lloyd" w:date="2018-08-13T11:56:00Z">
        <w:r w:rsidDel="00747868">
          <w:rPr>
            <w:rFonts w:ascii="Arial" w:hAnsi="Arial" w:cs="Arial"/>
            <w:b/>
          </w:rPr>
          <w:delText>n and analyses</w:delText>
        </w:r>
      </w:del>
    </w:p>
    <w:p w14:paraId="365DA16E" w14:textId="2D2DFEE9" w:rsidR="00AF7923" w:rsidRDefault="00AF7923" w:rsidP="00AF7923">
      <w:pPr>
        <w:spacing w:line="360" w:lineRule="auto"/>
        <w:jc w:val="both"/>
        <w:rPr>
          <w:rFonts w:ascii="Arial" w:hAnsi="Arial" w:cs="Arial"/>
        </w:rPr>
      </w:pPr>
      <w:r w:rsidRPr="004652F0">
        <w:rPr>
          <w:rFonts w:ascii="Arial" w:hAnsi="Arial" w:cs="Arial"/>
        </w:rPr>
        <w:t>After calibration, a 14-year forward projection covering the time period from 2017 to 20</w:t>
      </w:r>
      <w:r>
        <w:rPr>
          <w:rFonts w:ascii="Arial" w:hAnsi="Arial" w:cs="Arial"/>
        </w:rPr>
        <w:t>26</w:t>
      </w:r>
      <w:r w:rsidRPr="004652F0">
        <w:rPr>
          <w:rFonts w:ascii="Arial" w:hAnsi="Arial" w:cs="Arial"/>
        </w:rPr>
        <w:t xml:space="preserve"> was performed. </w:t>
      </w:r>
      <w:r w:rsidR="0041307C">
        <w:rPr>
          <w:rFonts w:ascii="Arial" w:hAnsi="Arial" w:cs="Arial"/>
        </w:rPr>
        <w:t>The status-quo of the model assume</w:t>
      </w:r>
      <w:ins w:id="41" w:author="Andrew Lloyd" w:date="2018-08-13T11:48:00Z">
        <w:r w:rsidR="003729D2">
          <w:rPr>
            <w:rFonts w:ascii="Arial" w:hAnsi="Arial" w:cs="Arial"/>
          </w:rPr>
          <w:t>d</w:t>
        </w:r>
      </w:ins>
      <w:ins w:id="42" w:author="Andrew Lloyd" w:date="2018-08-13T11:56:00Z">
        <w:r w:rsidR="00747868">
          <w:rPr>
            <w:rFonts w:ascii="Arial" w:hAnsi="Arial" w:cs="Arial"/>
          </w:rPr>
          <w:t>:</w:t>
        </w:r>
      </w:ins>
      <w:del w:id="43" w:author="Andrew Lloyd" w:date="2018-08-13T11:48:00Z">
        <w:r w:rsidR="0041307C" w:rsidDel="003729D2">
          <w:rPr>
            <w:rFonts w:ascii="Arial" w:hAnsi="Arial" w:cs="Arial"/>
          </w:rPr>
          <w:delText>s</w:delText>
        </w:r>
      </w:del>
      <w:r>
        <w:rPr>
          <w:rFonts w:ascii="Arial" w:hAnsi="Arial" w:cs="Arial"/>
        </w:rPr>
        <w:t xml:space="preserve"> </w:t>
      </w:r>
      <w:r w:rsidR="00FB6F5C" w:rsidRPr="00FB6F5C">
        <w:rPr>
          <w:rFonts w:ascii="Arial" w:hAnsi="Arial" w:cs="Arial"/>
          <w:i/>
        </w:rPr>
        <w:t>n</w:t>
      </w:r>
      <w:r w:rsidR="00FB6F5C">
        <w:rPr>
          <w:rFonts w:ascii="Arial" w:hAnsi="Arial" w:cs="Arial"/>
        </w:rPr>
        <w:t xml:space="preserve">=1400 individuals </w:t>
      </w:r>
      <w:ins w:id="44" w:author="Andrew Lloyd" w:date="2018-08-13T11:48:00Z">
        <w:r w:rsidR="003729D2">
          <w:rPr>
            <w:rFonts w:ascii="Arial" w:hAnsi="Arial" w:cs="Arial"/>
          </w:rPr>
          <w:t xml:space="preserve">would be </w:t>
        </w:r>
      </w:ins>
      <w:ins w:id="45" w:author="Andrew Lloyd" w:date="2018-08-13T11:49:00Z">
        <w:r w:rsidR="003729D2">
          <w:rPr>
            <w:rFonts w:ascii="Arial" w:hAnsi="Arial" w:cs="Arial"/>
          </w:rPr>
          <w:t>receiving</w:t>
        </w:r>
      </w:ins>
      <w:del w:id="46" w:author="Andrew Lloyd" w:date="2018-08-13T11:49:00Z">
        <w:r w:rsidR="001757D5" w:rsidDel="003729D2">
          <w:rPr>
            <w:rFonts w:ascii="Arial" w:hAnsi="Arial" w:cs="Arial"/>
          </w:rPr>
          <w:delText>on</w:delText>
        </w:r>
      </w:del>
      <w:r w:rsidR="001757D5">
        <w:rPr>
          <w:rFonts w:ascii="Arial" w:hAnsi="Arial" w:cs="Arial"/>
        </w:rPr>
        <w:t xml:space="preserve"> </w:t>
      </w:r>
      <w:r w:rsidR="00FB6F5C">
        <w:rPr>
          <w:rFonts w:ascii="Arial" w:hAnsi="Arial" w:cs="Arial"/>
        </w:rPr>
        <w:t xml:space="preserve">OST </w:t>
      </w:r>
      <w:r w:rsidR="00193ECD">
        <w:rPr>
          <w:rFonts w:ascii="Arial" w:hAnsi="Arial" w:cs="Arial"/>
        </w:rPr>
        <w:t xml:space="preserve">at any one time </w:t>
      </w:r>
      <w:r w:rsidR="00FB6F5C">
        <w:rPr>
          <w:rFonts w:ascii="Arial" w:hAnsi="Arial" w:cs="Arial"/>
        </w:rPr>
        <w:t>per year from 2006 onwards</w:t>
      </w:r>
      <w:ins w:id="47" w:author="Andrew Lloyd" w:date="2018-08-13T11:49:00Z">
        <w:r w:rsidR="003729D2">
          <w:rPr>
            <w:rFonts w:ascii="Arial" w:hAnsi="Arial" w:cs="Arial"/>
          </w:rPr>
          <w:t>;</w:t>
        </w:r>
      </w:ins>
      <w:del w:id="48" w:author="Andrew Lloyd" w:date="2018-08-13T11:49:00Z">
        <w:r w:rsidR="00FB6F5C" w:rsidDel="003729D2">
          <w:rPr>
            <w:rFonts w:ascii="Arial" w:hAnsi="Arial" w:cs="Arial"/>
          </w:rPr>
          <w:delText>,</w:delText>
        </w:r>
      </w:del>
      <w:r w:rsidR="00FB6F5C">
        <w:rPr>
          <w:rFonts w:ascii="Arial" w:hAnsi="Arial" w:cs="Arial"/>
        </w:rPr>
        <w:t xml:space="preserve"> </w:t>
      </w:r>
      <w:ins w:id="49" w:author="Andrew Lloyd" w:date="2018-08-13T11:58:00Z">
        <w:r w:rsidR="00747868">
          <w:rPr>
            <w:rFonts w:ascii="Arial" w:hAnsi="Arial" w:cs="Arial"/>
          </w:rPr>
          <w:t xml:space="preserve">and for DAA </w:t>
        </w:r>
        <w:proofErr w:type="spellStart"/>
        <w:r w:rsidR="00747868">
          <w:rPr>
            <w:rFonts w:ascii="Arial" w:hAnsi="Arial" w:cs="Arial"/>
          </w:rPr>
          <w:t>tretaments</w:t>
        </w:r>
        <w:proofErr w:type="spellEnd"/>
        <w:r w:rsidR="00747868">
          <w:rPr>
            <w:rFonts w:ascii="Arial" w:hAnsi="Arial" w:cs="Arial"/>
          </w:rPr>
          <w:t xml:space="preserve"> - </w:t>
        </w:r>
      </w:ins>
      <w:r w:rsidR="00FB6F5C" w:rsidRPr="00FB6F5C">
        <w:rPr>
          <w:rFonts w:ascii="Arial" w:hAnsi="Arial" w:cs="Arial"/>
          <w:i/>
        </w:rPr>
        <w:t>n</w:t>
      </w:r>
      <w:r w:rsidR="00FB6F5C">
        <w:rPr>
          <w:rFonts w:ascii="Arial" w:hAnsi="Arial" w:cs="Arial"/>
        </w:rPr>
        <w:t xml:space="preserve">=200 individuals </w:t>
      </w:r>
      <w:ins w:id="50" w:author="Andrew Lloyd" w:date="2018-08-13T11:58:00Z">
        <w:r w:rsidR="00747868">
          <w:rPr>
            <w:rFonts w:ascii="Arial" w:hAnsi="Arial" w:cs="Arial"/>
          </w:rPr>
          <w:t xml:space="preserve">per year </w:t>
        </w:r>
      </w:ins>
      <w:del w:id="51" w:author="Andrew Lloyd" w:date="2018-08-13T11:58:00Z">
        <w:r w:rsidR="00FB6F5C" w:rsidDel="00747868">
          <w:rPr>
            <w:rFonts w:ascii="Arial" w:hAnsi="Arial" w:cs="Arial"/>
          </w:rPr>
          <w:delText xml:space="preserve">treated with DAA per year </w:delText>
        </w:r>
      </w:del>
      <w:r w:rsidR="00FB6F5C">
        <w:rPr>
          <w:rFonts w:ascii="Arial" w:hAnsi="Arial" w:cs="Arial"/>
        </w:rPr>
        <w:t>from 2014 to 2016</w:t>
      </w:r>
      <w:ins w:id="52" w:author="Andrew Lloyd" w:date="2018-08-13T11:57:00Z">
        <w:r w:rsidR="00747868">
          <w:rPr>
            <w:rFonts w:ascii="Arial" w:hAnsi="Arial" w:cs="Arial"/>
          </w:rPr>
          <w:t>,</w:t>
        </w:r>
      </w:ins>
      <w:del w:id="53" w:author="Andrew Lloyd" w:date="2018-08-13T11:49:00Z">
        <w:r w:rsidR="00FB6F5C" w:rsidDel="003729D2">
          <w:rPr>
            <w:rFonts w:ascii="Arial" w:hAnsi="Arial" w:cs="Arial"/>
          </w:rPr>
          <w:delText xml:space="preserve">, </w:delText>
        </w:r>
      </w:del>
      <w:ins w:id="54" w:author="Andrew Lloyd" w:date="2018-08-13T11:49:00Z">
        <w:r w:rsidR="003729D2">
          <w:rPr>
            <w:rFonts w:ascii="Arial" w:hAnsi="Arial" w:cs="Arial"/>
          </w:rPr>
          <w:t xml:space="preserve"> </w:t>
        </w:r>
      </w:ins>
      <w:r w:rsidR="00FB6F5C" w:rsidRPr="00FB6F5C">
        <w:rPr>
          <w:rFonts w:ascii="Arial" w:hAnsi="Arial" w:cs="Arial"/>
          <w:i/>
        </w:rPr>
        <w:t>n</w:t>
      </w:r>
      <w:r w:rsidR="00FB6F5C">
        <w:rPr>
          <w:rFonts w:ascii="Arial" w:hAnsi="Arial" w:cs="Arial"/>
        </w:rPr>
        <w:t xml:space="preserve">=700 </w:t>
      </w:r>
      <w:del w:id="55" w:author="Andrew Lloyd" w:date="2018-08-13T11:58:00Z">
        <w:r w:rsidR="00FB6F5C" w:rsidDel="00747868">
          <w:rPr>
            <w:rFonts w:ascii="Arial" w:hAnsi="Arial" w:cs="Arial"/>
          </w:rPr>
          <w:delText>individuals treated with DAA from 2016 to 2017</w:delText>
        </w:r>
      </w:del>
      <w:ins w:id="56" w:author="Andrew Lloyd" w:date="2018-08-13T11:58:00Z">
        <w:r w:rsidR="00747868">
          <w:rPr>
            <w:rFonts w:ascii="Arial" w:hAnsi="Arial" w:cs="Arial"/>
          </w:rPr>
          <w:t>in 2016</w:t>
        </w:r>
      </w:ins>
      <w:r w:rsidR="00FB6F5C">
        <w:rPr>
          <w:rFonts w:ascii="Arial" w:hAnsi="Arial" w:cs="Arial"/>
        </w:rPr>
        <w:t xml:space="preserve">, and </w:t>
      </w:r>
      <w:r w:rsidR="00FB6F5C" w:rsidRPr="00CC6E69">
        <w:rPr>
          <w:rFonts w:ascii="Arial" w:hAnsi="Arial" w:cs="Arial"/>
          <w:i/>
        </w:rPr>
        <w:t>n</w:t>
      </w:r>
      <w:r w:rsidR="00FB6F5C">
        <w:rPr>
          <w:rFonts w:ascii="Arial" w:hAnsi="Arial" w:cs="Arial"/>
        </w:rPr>
        <w:t xml:space="preserve">=1000 </w:t>
      </w:r>
      <w:del w:id="57" w:author="Andrew Lloyd" w:date="2018-08-13T11:59:00Z">
        <w:r w:rsidR="00FB6F5C" w:rsidDel="00747868">
          <w:rPr>
            <w:rFonts w:ascii="Arial" w:hAnsi="Arial" w:cs="Arial"/>
          </w:rPr>
          <w:delText>individuals treated with DAA from 2017 to 2018</w:delText>
        </w:r>
      </w:del>
      <w:ins w:id="58" w:author="Andrew Lloyd" w:date="2018-08-13T11:59:00Z">
        <w:r w:rsidR="00747868">
          <w:rPr>
            <w:rFonts w:ascii="Arial" w:hAnsi="Arial" w:cs="Arial"/>
          </w:rPr>
          <w:t>in 2017 – reflecting the actual scale up of DAA treatment in the NSW prisons</w:t>
        </w:r>
      </w:ins>
      <w:r w:rsidR="00FB6F5C">
        <w:rPr>
          <w:rFonts w:ascii="Arial" w:hAnsi="Arial" w:cs="Arial"/>
        </w:rPr>
        <w:t xml:space="preserve">. Forward projections were </w:t>
      </w:r>
      <w:ins w:id="59" w:author="Andrew Lloyd" w:date="2018-08-13T11:59:00Z">
        <w:r w:rsidR="00747868">
          <w:rPr>
            <w:rFonts w:ascii="Arial" w:hAnsi="Arial" w:cs="Arial"/>
          </w:rPr>
          <w:t xml:space="preserve">then </w:t>
        </w:r>
      </w:ins>
      <w:r w:rsidR="00FB6F5C">
        <w:rPr>
          <w:rFonts w:ascii="Arial" w:hAnsi="Arial" w:cs="Arial"/>
        </w:rPr>
        <w:t xml:space="preserve">simulated testing the impact of </w:t>
      </w:r>
      <w:ins w:id="60" w:author="Andrew Lloyd" w:date="2018-08-13T11:59:00Z">
        <w:r w:rsidR="00747868">
          <w:rPr>
            <w:rFonts w:ascii="Arial" w:hAnsi="Arial" w:cs="Arial"/>
          </w:rPr>
          <w:t xml:space="preserve">further </w:t>
        </w:r>
      </w:ins>
      <w:r w:rsidR="00FB6F5C">
        <w:rPr>
          <w:rFonts w:ascii="Arial" w:hAnsi="Arial" w:cs="Arial"/>
        </w:rPr>
        <w:t>scal</w:t>
      </w:r>
      <w:ins w:id="61" w:author="Andrew Lloyd" w:date="2018-08-13T11:59:00Z">
        <w:r w:rsidR="00747868">
          <w:rPr>
            <w:rFonts w:ascii="Arial" w:hAnsi="Arial" w:cs="Arial"/>
          </w:rPr>
          <w:t>e</w:t>
        </w:r>
      </w:ins>
      <w:del w:id="62" w:author="Andrew Lloyd" w:date="2018-08-13T11:59:00Z">
        <w:r w:rsidR="00FB6F5C" w:rsidDel="00747868">
          <w:rPr>
            <w:rFonts w:ascii="Arial" w:hAnsi="Arial" w:cs="Arial"/>
          </w:rPr>
          <w:delText>ing</w:delText>
        </w:r>
      </w:del>
      <w:r w:rsidR="00FB6F5C">
        <w:rPr>
          <w:rFonts w:ascii="Arial" w:hAnsi="Arial" w:cs="Arial"/>
        </w:rPr>
        <w:t xml:space="preserve"> up </w:t>
      </w:r>
      <w:ins w:id="63" w:author="Andrew Lloyd" w:date="2018-08-13T11:59:00Z">
        <w:r w:rsidR="00747868">
          <w:rPr>
            <w:rFonts w:ascii="Arial" w:hAnsi="Arial" w:cs="Arial"/>
          </w:rPr>
          <w:t xml:space="preserve">of </w:t>
        </w:r>
      </w:ins>
      <w:r w:rsidR="00FB6F5C">
        <w:rPr>
          <w:rFonts w:ascii="Arial" w:hAnsi="Arial" w:cs="Arial"/>
        </w:rPr>
        <w:t xml:space="preserve">DAA, </w:t>
      </w:r>
      <w:del w:id="64" w:author="Andrew Lloyd" w:date="2018-08-13T12:00:00Z">
        <w:r w:rsidR="00FB6F5C" w:rsidDel="00747868">
          <w:rPr>
            <w:rFonts w:ascii="Arial" w:hAnsi="Arial" w:cs="Arial"/>
          </w:rPr>
          <w:delText xml:space="preserve">improving </w:delText>
        </w:r>
      </w:del>
      <w:ins w:id="65" w:author="Andrew Lloyd" w:date="2018-08-13T12:00:00Z">
        <w:r w:rsidR="00747868">
          <w:rPr>
            <w:rFonts w:ascii="Arial" w:hAnsi="Arial" w:cs="Arial"/>
          </w:rPr>
          <w:t xml:space="preserve">improved access to </w:t>
        </w:r>
      </w:ins>
      <w:r w:rsidR="00FB6F5C">
        <w:rPr>
          <w:rFonts w:ascii="Arial" w:hAnsi="Arial" w:cs="Arial"/>
        </w:rPr>
        <w:t xml:space="preserve">OST, and </w:t>
      </w:r>
      <w:del w:id="66" w:author="Andrew Lloyd" w:date="2018-08-13T12:00:00Z">
        <w:r w:rsidR="00FB6F5C" w:rsidDel="00747868">
          <w:rPr>
            <w:rFonts w:ascii="Arial" w:hAnsi="Arial" w:cs="Arial"/>
          </w:rPr>
          <w:delText xml:space="preserve">implementing </w:delText>
        </w:r>
      </w:del>
      <w:ins w:id="67" w:author="Andrew Lloyd" w:date="2018-08-13T12:00:00Z">
        <w:r w:rsidR="00747868">
          <w:rPr>
            <w:rFonts w:ascii="Arial" w:hAnsi="Arial" w:cs="Arial"/>
          </w:rPr>
          <w:t xml:space="preserve">implementation of </w:t>
        </w:r>
      </w:ins>
      <w:r w:rsidR="00FB6F5C">
        <w:rPr>
          <w:rFonts w:ascii="Arial" w:hAnsi="Arial" w:cs="Arial"/>
        </w:rPr>
        <w:t xml:space="preserve">NSP in </w:t>
      </w:r>
      <w:del w:id="68" w:author="Andrew Lloyd" w:date="2018-08-13T11:45:00Z">
        <w:r w:rsidR="00FB6F5C" w:rsidDel="003729D2">
          <w:rPr>
            <w:rFonts w:ascii="Arial" w:hAnsi="Arial" w:cs="Arial"/>
          </w:rPr>
          <w:delText xml:space="preserve">NSW </w:delText>
        </w:r>
      </w:del>
      <w:ins w:id="69" w:author="Andrew Lloyd" w:date="2018-08-13T11:45:00Z">
        <w:r w:rsidR="003729D2">
          <w:rPr>
            <w:rFonts w:ascii="Arial" w:hAnsi="Arial" w:cs="Arial"/>
          </w:rPr>
          <w:t xml:space="preserve">the </w:t>
        </w:r>
      </w:ins>
      <w:r w:rsidR="00FB6F5C">
        <w:rPr>
          <w:rFonts w:ascii="Arial" w:hAnsi="Arial" w:cs="Arial"/>
        </w:rPr>
        <w:t xml:space="preserve">prisons (Table 2). </w:t>
      </w:r>
      <w:r w:rsidR="0041307C">
        <w:rPr>
          <w:rFonts w:ascii="Arial" w:hAnsi="Arial" w:cs="Arial"/>
        </w:rPr>
        <w:t xml:space="preserve"> </w:t>
      </w:r>
    </w:p>
    <w:p w14:paraId="39C6DBA9" w14:textId="77777777" w:rsidR="00570B6F" w:rsidRDefault="00570B6F" w:rsidP="00AF7923">
      <w:pPr>
        <w:spacing w:line="360" w:lineRule="auto"/>
        <w:jc w:val="both"/>
        <w:rPr>
          <w:rFonts w:ascii="Arial" w:hAnsi="Arial" w:cs="Arial"/>
        </w:rPr>
      </w:pPr>
    </w:p>
    <w:p w14:paraId="03663A2D" w14:textId="6CFA62EC" w:rsidR="00AF7923" w:rsidRPr="00747868" w:rsidRDefault="00D12283" w:rsidP="00AF7923">
      <w:pPr>
        <w:spacing w:line="360" w:lineRule="auto"/>
        <w:jc w:val="both"/>
        <w:rPr>
          <w:rFonts w:ascii="Arial" w:hAnsi="Arial" w:cs="Arial"/>
          <w:u w:val="single"/>
          <w:rPrChange w:id="70" w:author="Andrew Lloyd" w:date="2018-08-13T12:00:00Z">
            <w:rPr>
              <w:rFonts w:ascii="Arial" w:hAnsi="Arial" w:cs="Arial"/>
              <w:b/>
            </w:rPr>
          </w:rPrChange>
        </w:rPr>
      </w:pPr>
      <w:r w:rsidRPr="00747868">
        <w:rPr>
          <w:rFonts w:ascii="Arial" w:hAnsi="Arial" w:cs="Arial"/>
          <w:u w:val="single"/>
          <w:rPrChange w:id="71" w:author="Andrew Lloyd" w:date="2018-08-13T12:00:00Z">
            <w:rPr>
              <w:rFonts w:ascii="Arial" w:hAnsi="Arial" w:cs="Arial"/>
              <w:b/>
            </w:rPr>
          </w:rPrChange>
        </w:rPr>
        <w:t>Scaling up DAA</w:t>
      </w:r>
    </w:p>
    <w:p w14:paraId="5CB1DFCF" w14:textId="67959EF0" w:rsidR="00D12283" w:rsidRDefault="006C2985" w:rsidP="00AF7923">
      <w:pPr>
        <w:spacing w:line="360" w:lineRule="auto"/>
        <w:jc w:val="both"/>
        <w:rPr>
          <w:rFonts w:ascii="Arial" w:hAnsi="Arial" w:cs="Arial"/>
        </w:rPr>
      </w:pPr>
      <w:del w:id="72" w:author="Andrew Lloyd" w:date="2018-08-13T11:46:00Z">
        <w:r w:rsidDel="003729D2">
          <w:rPr>
            <w:rFonts w:ascii="Arial" w:hAnsi="Arial" w:cs="Arial"/>
          </w:rPr>
          <w:delText>We simulated a</w:delText>
        </w:r>
      </w:del>
      <w:ins w:id="73" w:author="Andrew Lloyd" w:date="2018-08-13T11:46:00Z">
        <w:r w:rsidR="003729D2">
          <w:rPr>
            <w:rFonts w:ascii="Arial" w:hAnsi="Arial" w:cs="Arial"/>
          </w:rPr>
          <w:t>A</w:t>
        </w:r>
      </w:ins>
      <w:r>
        <w:rPr>
          <w:rFonts w:ascii="Arial" w:hAnsi="Arial" w:cs="Arial"/>
        </w:rPr>
        <w:t xml:space="preserve"> scenario </w:t>
      </w:r>
      <w:ins w:id="74" w:author="Andrew Lloyd" w:date="2018-08-13T12:00:00Z">
        <w:r w:rsidR="00747868">
          <w:rPr>
            <w:rFonts w:ascii="Arial" w:hAnsi="Arial" w:cs="Arial"/>
          </w:rPr>
          <w:t xml:space="preserve">was simulated </w:t>
        </w:r>
      </w:ins>
      <w:del w:id="75" w:author="Andrew Lloyd" w:date="2018-08-13T11:46:00Z">
        <w:r w:rsidDel="003729D2">
          <w:rPr>
            <w:rFonts w:ascii="Arial" w:hAnsi="Arial" w:cs="Arial"/>
          </w:rPr>
          <w:delText>where we</w:delText>
        </w:r>
      </w:del>
      <w:ins w:id="76" w:author="Andrew Lloyd" w:date="2018-08-13T11:46:00Z">
        <w:r w:rsidR="003729D2">
          <w:rPr>
            <w:rFonts w:ascii="Arial" w:hAnsi="Arial" w:cs="Arial"/>
          </w:rPr>
          <w:t>in which</w:t>
        </w:r>
      </w:ins>
      <w:r>
        <w:rPr>
          <w:rFonts w:ascii="Arial" w:hAnsi="Arial" w:cs="Arial"/>
        </w:rPr>
        <w:t xml:space="preserve"> </w:t>
      </w:r>
      <w:del w:id="77" w:author="Andrew Lloyd" w:date="2018-08-13T11:46:00Z">
        <w:r w:rsidDel="003729D2">
          <w:rPr>
            <w:rFonts w:ascii="Arial" w:hAnsi="Arial" w:cs="Arial"/>
          </w:rPr>
          <w:delText>increased</w:delText>
        </w:r>
        <w:r w:rsidR="00570B6F" w:rsidDel="003729D2">
          <w:rPr>
            <w:rFonts w:ascii="Arial" w:hAnsi="Arial" w:cs="Arial"/>
          </w:rPr>
          <w:delText xml:space="preserve"> </w:delText>
        </w:r>
      </w:del>
      <w:r w:rsidR="00570B6F">
        <w:rPr>
          <w:rFonts w:ascii="Arial" w:hAnsi="Arial" w:cs="Arial"/>
        </w:rPr>
        <w:t xml:space="preserve">DAA </w:t>
      </w:r>
      <w:r>
        <w:rPr>
          <w:rFonts w:ascii="Arial" w:hAnsi="Arial" w:cs="Arial"/>
        </w:rPr>
        <w:t xml:space="preserve">treatments </w:t>
      </w:r>
      <w:ins w:id="78" w:author="Andrew Lloyd" w:date="2018-08-13T11:46:00Z">
        <w:r w:rsidR="003729D2">
          <w:rPr>
            <w:rFonts w:ascii="Arial" w:hAnsi="Arial" w:cs="Arial"/>
          </w:rPr>
          <w:t xml:space="preserve">were increased </w:t>
        </w:r>
      </w:ins>
      <w:r w:rsidR="00570B6F">
        <w:rPr>
          <w:rFonts w:ascii="Arial" w:hAnsi="Arial" w:cs="Arial"/>
        </w:rPr>
        <w:t xml:space="preserve">to </w:t>
      </w:r>
      <w:r w:rsidR="00C47BAA" w:rsidRPr="00357E74">
        <w:rPr>
          <w:rFonts w:ascii="Arial" w:hAnsi="Arial" w:cs="Arial"/>
          <w:i/>
        </w:rPr>
        <w:t>n</w:t>
      </w:r>
      <w:r w:rsidR="00C47BAA">
        <w:rPr>
          <w:rFonts w:ascii="Arial" w:hAnsi="Arial" w:cs="Arial"/>
        </w:rPr>
        <w:t xml:space="preserve">=5000 </w:t>
      </w:r>
      <w:r w:rsidR="00F23DCB">
        <w:rPr>
          <w:rFonts w:ascii="Arial" w:hAnsi="Arial" w:cs="Arial"/>
        </w:rPr>
        <w:t xml:space="preserve">individuals </w:t>
      </w:r>
      <w:r w:rsidR="00C47BAA">
        <w:rPr>
          <w:rFonts w:ascii="Arial" w:hAnsi="Arial" w:cs="Arial"/>
        </w:rPr>
        <w:t>per year from 2018 onwards.</w:t>
      </w:r>
      <w:r w:rsidR="00940485">
        <w:rPr>
          <w:rFonts w:ascii="Arial" w:hAnsi="Arial" w:cs="Arial"/>
        </w:rPr>
        <w:t xml:space="preserve"> </w:t>
      </w:r>
      <w:r w:rsidR="001757D5">
        <w:rPr>
          <w:rFonts w:ascii="Arial" w:hAnsi="Arial" w:cs="Arial"/>
        </w:rPr>
        <w:t xml:space="preserve">A daily cap </w:t>
      </w:r>
      <w:r w:rsidR="004026E6">
        <w:rPr>
          <w:rFonts w:ascii="Arial" w:hAnsi="Arial" w:cs="Arial"/>
        </w:rPr>
        <w:t xml:space="preserve">of </w:t>
      </w:r>
      <w:r w:rsidR="004026E6" w:rsidRPr="004026E6">
        <w:rPr>
          <w:rFonts w:ascii="Arial" w:hAnsi="Arial" w:cs="Arial"/>
          <w:i/>
        </w:rPr>
        <w:t>n</w:t>
      </w:r>
      <w:r w:rsidR="004026E6">
        <w:rPr>
          <w:rFonts w:ascii="Arial" w:hAnsi="Arial" w:cs="Arial"/>
        </w:rPr>
        <w:t>=14</w:t>
      </w:r>
      <w:r>
        <w:rPr>
          <w:rFonts w:ascii="Arial" w:hAnsi="Arial" w:cs="Arial"/>
        </w:rPr>
        <w:t xml:space="preserve"> DAA</w:t>
      </w:r>
      <w:r w:rsidR="004026E6">
        <w:rPr>
          <w:rFonts w:ascii="Arial" w:hAnsi="Arial" w:cs="Arial"/>
        </w:rPr>
        <w:t xml:space="preserve"> treatments </w:t>
      </w:r>
      <w:del w:id="79" w:author="Andrew Lloyd" w:date="2018-08-13T11:46:00Z">
        <w:r w:rsidR="004026E6" w:rsidDel="003729D2">
          <w:rPr>
            <w:rFonts w:ascii="Arial" w:hAnsi="Arial" w:cs="Arial"/>
          </w:rPr>
          <w:delText xml:space="preserve">per day </w:delText>
        </w:r>
      </w:del>
      <w:r w:rsidR="001757D5">
        <w:rPr>
          <w:rFonts w:ascii="Arial" w:hAnsi="Arial" w:cs="Arial"/>
        </w:rPr>
        <w:t xml:space="preserve">was implemented </w:t>
      </w:r>
      <w:r w:rsidR="004026E6">
        <w:rPr>
          <w:rFonts w:ascii="Arial" w:hAnsi="Arial" w:cs="Arial"/>
        </w:rPr>
        <w:t xml:space="preserve">to distribute </w:t>
      </w:r>
      <w:del w:id="80" w:author="Andrew Lloyd" w:date="2018-08-13T11:46:00Z">
        <w:r w:rsidR="004026E6" w:rsidDel="003729D2">
          <w:rPr>
            <w:rFonts w:ascii="Arial" w:hAnsi="Arial" w:cs="Arial"/>
          </w:rPr>
          <w:delText xml:space="preserve">DAA </w:delText>
        </w:r>
      </w:del>
      <w:ins w:id="81" w:author="Andrew Lloyd" w:date="2018-08-13T11:46:00Z">
        <w:r w:rsidR="003729D2">
          <w:rPr>
            <w:rFonts w:ascii="Arial" w:hAnsi="Arial" w:cs="Arial"/>
          </w:rPr>
          <w:t xml:space="preserve">the </w:t>
        </w:r>
      </w:ins>
      <w:r w:rsidR="004026E6">
        <w:rPr>
          <w:rFonts w:ascii="Arial" w:hAnsi="Arial" w:cs="Arial"/>
        </w:rPr>
        <w:t xml:space="preserve">treatments over </w:t>
      </w:r>
      <w:del w:id="82" w:author="Andrew Lloyd" w:date="2018-08-13T11:46:00Z">
        <w:r w:rsidR="004026E6" w:rsidDel="003729D2">
          <w:rPr>
            <w:rFonts w:ascii="Arial" w:hAnsi="Arial" w:cs="Arial"/>
          </w:rPr>
          <w:delText xml:space="preserve">a </w:delText>
        </w:r>
      </w:del>
      <w:ins w:id="83" w:author="Andrew Lloyd" w:date="2018-08-13T11:46:00Z">
        <w:r w:rsidR="003729D2">
          <w:rPr>
            <w:rFonts w:ascii="Arial" w:hAnsi="Arial" w:cs="Arial"/>
          </w:rPr>
          <w:t xml:space="preserve">the </w:t>
        </w:r>
      </w:ins>
      <w:r w:rsidR="004026E6">
        <w:rPr>
          <w:rFonts w:ascii="Arial" w:hAnsi="Arial" w:cs="Arial"/>
        </w:rPr>
        <w:t>year.</w:t>
      </w:r>
      <w:r>
        <w:rPr>
          <w:rFonts w:ascii="Arial" w:hAnsi="Arial" w:cs="Arial"/>
        </w:rPr>
        <w:t xml:space="preserve"> </w:t>
      </w:r>
      <w:r w:rsidR="00DC7211">
        <w:rPr>
          <w:rFonts w:ascii="Arial" w:hAnsi="Arial" w:cs="Arial"/>
        </w:rPr>
        <w:t>HCV clearance via DAA was set to</w:t>
      </w:r>
      <w:r>
        <w:rPr>
          <w:rFonts w:ascii="Arial" w:hAnsi="Arial" w:cs="Arial"/>
        </w:rPr>
        <w:t xml:space="preserve"> up to </w:t>
      </w:r>
      <w:commentRangeStart w:id="84"/>
      <w:r>
        <w:rPr>
          <w:rFonts w:ascii="Arial" w:hAnsi="Arial" w:cs="Arial"/>
        </w:rPr>
        <w:t>95.04%</w:t>
      </w:r>
      <w:r w:rsidR="00DC7211">
        <w:rPr>
          <w:rFonts w:ascii="Arial" w:hAnsi="Arial" w:cs="Arial"/>
        </w:rPr>
        <w:t xml:space="preserve"> </w:t>
      </w:r>
      <w:commentRangeEnd w:id="84"/>
      <w:r w:rsidR="003729D2">
        <w:rPr>
          <w:rStyle w:val="CommentReference"/>
        </w:rPr>
        <w:commentReference w:id="84"/>
      </w:r>
      <w:del w:id="85" w:author="Andrew Lloyd" w:date="2018-08-13T11:47:00Z">
        <w:r w:rsidR="00DC7211" w:rsidDel="003729D2">
          <w:rPr>
            <w:rFonts w:ascii="Arial" w:hAnsi="Arial" w:cs="Arial"/>
          </w:rPr>
          <w:delText>over 12 weeks</w:delText>
        </w:r>
      </w:del>
      <w:r w:rsidR="00DC7211">
        <w:rPr>
          <w:rFonts w:ascii="Arial" w:hAnsi="Arial" w:cs="Arial"/>
        </w:rPr>
        <w:t xml:space="preserve"> </w:t>
      </w:r>
      <w:r w:rsidR="006B55BA">
        <w:rPr>
          <w:rFonts w:ascii="Arial" w:hAnsi="Arial" w:cs="Arial"/>
        </w:rPr>
        <w:fldChar w:fldCharType="begin"/>
      </w:r>
      <w:r w:rsidR="006B55BA">
        <w:rPr>
          <w:rFonts w:ascii="Arial" w:hAnsi="Arial" w:cs="Arial"/>
        </w:rPr>
        <w:instrText xml:space="preserve"> ADDIN EN.CITE &lt;EndNote&gt;&lt;Cite&gt;&lt;Author&gt;Martin&lt;/Author&gt;&lt;Year&gt;2016&lt;/Year&gt;&lt;RecNum&gt;74&lt;/RecNum&gt;&lt;DisplayText&gt;(42)&lt;/DisplayText&gt;&lt;record&gt;&lt;rec-number&gt;74&lt;/rec-number&gt;&lt;foreign-keys&gt;&lt;key app="EN" db-id="tzdr2w9av5fwwyetpstp2wpipt2raxepxedz" timestamp="1526541168"&gt;74&lt;/key&gt;&lt;/foreign-keys&gt;&lt;ref-type name="Journal Article"&gt;17&lt;/ref-type&gt;&lt;contributors&gt;&lt;authors&gt;&lt;author&gt;Martin, Natasha K&lt;/author&gt;&lt;author&gt;Vickerman, Peter&lt;/author&gt;&lt;author&gt;Dore, Gregory J&lt;/author&gt;&lt;author&gt;Grebely, Jason&lt;/author&gt;&lt;author&gt;Miners, Alec&lt;/author&gt;&lt;author&gt;Cairns, John&lt;/author&gt;&lt;author&gt;Foster, Graham R&lt;/author&gt;&lt;author&gt;Hutchinson, Sharon J&lt;/author&gt;&lt;author&gt;Goldberg, David J&lt;/author&gt;&lt;author&gt;Martin, Thomas CS&lt;/author&gt;&lt;/authors&gt;&lt;/contributors&gt;&lt;titles&gt;&lt;title&gt;Prioritization of HCV treatment in the direct-acting antiviral era: an economic evaluation&lt;/title&gt;&lt;secondary-title&gt;Journal of hepatology&lt;/secondary-title&gt;&lt;/titles&gt;&lt;periodical&gt;&lt;full-title&gt;Journal of hepatology&lt;/full-title&gt;&lt;/periodical&gt;&lt;pages&gt;17-25&lt;/pages&gt;&lt;volume&gt;65&lt;/volume&gt;&lt;number&gt;1&lt;/number&gt;&lt;dates&gt;&lt;year&gt;2016&lt;/year&gt;&lt;/dates&gt;&lt;isbn&gt;0168-8278&lt;/isbn&gt;&lt;urls&gt;&lt;/urls&gt;&lt;/record&gt;&lt;/Cite&gt;&lt;/EndNote&gt;</w:instrText>
      </w:r>
      <w:r w:rsidR="006B55BA">
        <w:rPr>
          <w:rFonts w:ascii="Arial" w:hAnsi="Arial" w:cs="Arial"/>
        </w:rPr>
        <w:fldChar w:fldCharType="separate"/>
      </w:r>
      <w:r w:rsidR="006B55BA">
        <w:rPr>
          <w:rFonts w:ascii="Arial" w:hAnsi="Arial" w:cs="Arial"/>
          <w:noProof/>
        </w:rPr>
        <w:t>(</w:t>
      </w:r>
      <w:hyperlink w:anchor="_ENREF_42" w:tooltip="Martin, 2016 #74" w:history="1">
        <w:r w:rsidR="0008395D">
          <w:rPr>
            <w:rFonts w:ascii="Arial" w:hAnsi="Arial" w:cs="Arial"/>
            <w:noProof/>
          </w:rPr>
          <w:t>42</w:t>
        </w:r>
      </w:hyperlink>
      <w:r w:rsidR="006B55BA">
        <w:rPr>
          <w:rFonts w:ascii="Arial" w:hAnsi="Arial" w:cs="Arial"/>
          <w:noProof/>
        </w:rPr>
        <w:t>)</w:t>
      </w:r>
      <w:r w:rsidR="006B55BA">
        <w:rPr>
          <w:rFonts w:ascii="Arial" w:hAnsi="Arial" w:cs="Arial"/>
        </w:rPr>
        <w:fldChar w:fldCharType="end"/>
      </w:r>
      <w:r w:rsidR="006B55BA">
        <w:rPr>
          <w:rFonts w:ascii="Arial" w:hAnsi="Arial" w:cs="Arial"/>
        </w:rPr>
        <w:t>.</w:t>
      </w:r>
      <w:r>
        <w:rPr>
          <w:rFonts w:ascii="Arial" w:hAnsi="Arial" w:cs="Arial"/>
        </w:rPr>
        <w:t xml:space="preserve"> </w:t>
      </w:r>
      <w:del w:id="86" w:author="Andrew Lloyd" w:date="2018-08-13T11:47:00Z">
        <w:r w:rsidR="00DC7211" w:rsidDel="003729D2">
          <w:rPr>
            <w:rFonts w:ascii="Arial" w:hAnsi="Arial" w:cs="Arial"/>
          </w:rPr>
          <w:delText xml:space="preserve">We </w:delText>
        </w:r>
      </w:del>
      <w:ins w:id="87" w:author="Andrew Lloyd" w:date="2018-08-13T11:47:00Z">
        <w:r w:rsidR="003729D2">
          <w:rPr>
            <w:rFonts w:ascii="Arial" w:hAnsi="Arial" w:cs="Arial"/>
          </w:rPr>
          <w:t xml:space="preserve">It was </w:t>
        </w:r>
      </w:ins>
      <w:r w:rsidR="00DC7211">
        <w:rPr>
          <w:rFonts w:ascii="Arial" w:hAnsi="Arial" w:cs="Arial"/>
        </w:rPr>
        <w:t xml:space="preserve">assumed </w:t>
      </w:r>
      <w:ins w:id="88" w:author="Andrew Lloyd" w:date="2018-08-13T11:47:00Z">
        <w:r w:rsidR="003729D2">
          <w:rPr>
            <w:rFonts w:ascii="Arial" w:hAnsi="Arial" w:cs="Arial"/>
          </w:rPr>
          <w:t xml:space="preserve">there was </w:t>
        </w:r>
      </w:ins>
      <w:r w:rsidR="00DC7211">
        <w:rPr>
          <w:rFonts w:ascii="Arial" w:hAnsi="Arial" w:cs="Arial"/>
        </w:rPr>
        <w:t>no</w:t>
      </w:r>
      <w:ins w:id="89" w:author="Andrew Lloyd" w:date="2018-08-13T11:47:00Z">
        <w:r w:rsidR="003729D2">
          <w:rPr>
            <w:rFonts w:ascii="Arial" w:hAnsi="Arial" w:cs="Arial"/>
          </w:rPr>
          <w:t xml:space="preserve"> non-adherence</w:t>
        </w:r>
      </w:ins>
      <w:r w:rsidR="00DC7211">
        <w:rPr>
          <w:rFonts w:ascii="Arial" w:hAnsi="Arial" w:cs="Arial"/>
        </w:rPr>
        <w:t xml:space="preserve"> </w:t>
      </w:r>
      <w:del w:id="90" w:author="Andrew Lloyd" w:date="2018-08-13T11:48:00Z">
        <w:r w:rsidDel="003729D2">
          <w:rPr>
            <w:rFonts w:ascii="Arial" w:hAnsi="Arial" w:cs="Arial"/>
          </w:rPr>
          <w:delText xml:space="preserve">drop-outs </w:delText>
        </w:r>
        <w:r w:rsidR="00D5321F" w:rsidDel="003729D2">
          <w:rPr>
            <w:rFonts w:ascii="Arial" w:hAnsi="Arial" w:cs="Arial"/>
          </w:rPr>
          <w:delText>upon</w:delText>
        </w:r>
      </w:del>
      <w:ins w:id="91" w:author="Andrew Lloyd" w:date="2018-08-13T11:48:00Z">
        <w:r w:rsidR="003729D2">
          <w:rPr>
            <w:rFonts w:ascii="Arial" w:hAnsi="Arial" w:cs="Arial"/>
          </w:rPr>
          <w:t>to</w:t>
        </w:r>
      </w:ins>
      <w:r w:rsidR="00D5321F">
        <w:rPr>
          <w:rFonts w:ascii="Arial" w:hAnsi="Arial" w:cs="Arial"/>
        </w:rPr>
        <w:t xml:space="preserve"> DAA treatment </w:t>
      </w:r>
      <w:del w:id="92" w:author="Andrew Lloyd" w:date="2018-08-13T11:48:00Z">
        <w:r w:rsidR="00D5321F" w:rsidDel="003729D2">
          <w:rPr>
            <w:rFonts w:ascii="Arial" w:hAnsi="Arial" w:cs="Arial"/>
          </w:rPr>
          <w:delText>initiation</w:delText>
        </w:r>
        <w:r w:rsidR="00831F8B" w:rsidDel="003729D2">
          <w:rPr>
            <w:rFonts w:ascii="Arial" w:hAnsi="Arial" w:cs="Arial"/>
          </w:rPr>
          <w:delText xml:space="preserve"> </w:delText>
        </w:r>
      </w:del>
      <w:r w:rsidR="00831F8B">
        <w:rPr>
          <w:rFonts w:ascii="Arial" w:hAnsi="Arial" w:cs="Arial"/>
        </w:rPr>
        <w:t xml:space="preserve">unless individuals </w:t>
      </w:r>
      <w:del w:id="93" w:author="Andrew Lloyd" w:date="2018-08-13T11:48:00Z">
        <w:r w:rsidR="00831F8B" w:rsidDel="003729D2">
          <w:rPr>
            <w:rFonts w:ascii="Arial" w:hAnsi="Arial" w:cs="Arial"/>
          </w:rPr>
          <w:delText xml:space="preserve">are </w:delText>
        </w:r>
      </w:del>
      <w:ins w:id="94" w:author="Andrew Lloyd" w:date="2018-08-13T11:48:00Z">
        <w:r w:rsidR="003729D2">
          <w:rPr>
            <w:rFonts w:ascii="Arial" w:hAnsi="Arial" w:cs="Arial"/>
          </w:rPr>
          <w:t xml:space="preserve">were </w:t>
        </w:r>
      </w:ins>
      <w:r w:rsidR="00831F8B">
        <w:rPr>
          <w:rFonts w:ascii="Arial" w:hAnsi="Arial" w:cs="Arial"/>
        </w:rPr>
        <w:t xml:space="preserve">released </w:t>
      </w:r>
      <w:ins w:id="95" w:author="Andrew Lloyd" w:date="2018-08-13T11:48:00Z">
        <w:r w:rsidR="003729D2">
          <w:rPr>
            <w:rFonts w:ascii="Arial" w:hAnsi="Arial" w:cs="Arial"/>
          </w:rPr>
          <w:t xml:space="preserve">to freedom </w:t>
        </w:r>
      </w:ins>
      <w:r w:rsidR="00831F8B">
        <w:rPr>
          <w:rFonts w:ascii="Arial" w:hAnsi="Arial" w:cs="Arial"/>
        </w:rPr>
        <w:t xml:space="preserve">from </w:t>
      </w:r>
      <w:ins w:id="96" w:author="Andrew Lloyd" w:date="2018-08-13T11:48:00Z">
        <w:r w:rsidR="003729D2">
          <w:rPr>
            <w:rFonts w:ascii="Arial" w:hAnsi="Arial" w:cs="Arial"/>
          </w:rPr>
          <w:t xml:space="preserve">the </w:t>
        </w:r>
      </w:ins>
      <w:r w:rsidR="00831F8B">
        <w:rPr>
          <w:rFonts w:ascii="Arial" w:hAnsi="Arial" w:cs="Arial"/>
        </w:rPr>
        <w:t>prisons</w:t>
      </w:r>
      <w:r w:rsidR="00DC7211">
        <w:rPr>
          <w:rFonts w:ascii="Arial" w:hAnsi="Arial" w:cs="Arial"/>
        </w:rPr>
        <w:t>.</w:t>
      </w:r>
      <w:r w:rsidR="00193ECD">
        <w:rPr>
          <w:rFonts w:ascii="Arial" w:hAnsi="Arial" w:cs="Arial"/>
        </w:rPr>
        <w:t xml:space="preserve"> </w:t>
      </w:r>
    </w:p>
    <w:p w14:paraId="34565CC3" w14:textId="77777777" w:rsidR="00570B6F" w:rsidRDefault="00570B6F" w:rsidP="00AF7923">
      <w:pPr>
        <w:spacing w:line="360" w:lineRule="auto"/>
        <w:jc w:val="both"/>
        <w:rPr>
          <w:rFonts w:ascii="Arial" w:hAnsi="Arial" w:cs="Arial"/>
        </w:rPr>
      </w:pPr>
    </w:p>
    <w:p w14:paraId="791E1763" w14:textId="573C4880" w:rsidR="00D12283" w:rsidRPr="00747868" w:rsidRDefault="00D12283" w:rsidP="00AF7923">
      <w:pPr>
        <w:spacing w:line="360" w:lineRule="auto"/>
        <w:jc w:val="both"/>
        <w:rPr>
          <w:rFonts w:ascii="Arial" w:hAnsi="Arial" w:cs="Arial"/>
          <w:u w:val="single"/>
          <w:rPrChange w:id="97" w:author="Andrew Lloyd" w:date="2018-08-13T12:01:00Z">
            <w:rPr>
              <w:rFonts w:ascii="Arial" w:hAnsi="Arial" w:cs="Arial"/>
              <w:b/>
            </w:rPr>
          </w:rPrChange>
        </w:rPr>
      </w:pPr>
      <w:r w:rsidRPr="00747868">
        <w:rPr>
          <w:rFonts w:ascii="Arial" w:hAnsi="Arial" w:cs="Arial"/>
          <w:u w:val="single"/>
          <w:rPrChange w:id="98" w:author="Andrew Lloyd" w:date="2018-08-13T12:01:00Z">
            <w:rPr>
              <w:rFonts w:ascii="Arial" w:hAnsi="Arial" w:cs="Arial"/>
              <w:b/>
            </w:rPr>
          </w:rPrChange>
        </w:rPr>
        <w:t>Improving OST</w:t>
      </w:r>
    </w:p>
    <w:p w14:paraId="2F300BE2" w14:textId="38615DDF" w:rsidR="00F94193" w:rsidRDefault="006B55BA" w:rsidP="00AF7923">
      <w:pPr>
        <w:spacing w:line="360" w:lineRule="auto"/>
        <w:jc w:val="both"/>
        <w:rPr>
          <w:rFonts w:ascii="Arial" w:hAnsi="Arial" w:cs="Arial"/>
        </w:rPr>
      </w:pPr>
      <w:r>
        <w:rPr>
          <w:rFonts w:ascii="Arial" w:hAnsi="Arial" w:cs="Arial"/>
        </w:rPr>
        <w:t>A recent</w:t>
      </w:r>
      <w:r w:rsidR="00570B6F">
        <w:rPr>
          <w:rFonts w:ascii="Arial" w:hAnsi="Arial" w:cs="Arial"/>
        </w:rPr>
        <w:t xml:space="preserve"> study </w:t>
      </w:r>
      <w:del w:id="99" w:author="Andrew Lloyd" w:date="2018-08-13T12:01:00Z">
        <w:r w:rsidR="00570B6F" w:rsidDel="005D3F9A">
          <w:rPr>
            <w:rFonts w:ascii="Arial" w:hAnsi="Arial" w:cs="Arial"/>
          </w:rPr>
          <w:delText xml:space="preserve">on </w:delText>
        </w:r>
      </w:del>
      <w:ins w:id="100" w:author="Andrew Lloyd" w:date="2018-08-13T12:01:00Z">
        <w:r w:rsidR="005D3F9A">
          <w:rPr>
            <w:rFonts w:ascii="Arial" w:hAnsi="Arial" w:cs="Arial"/>
          </w:rPr>
          <w:t xml:space="preserve">of </w:t>
        </w:r>
      </w:ins>
      <w:r w:rsidR="00570B6F">
        <w:rPr>
          <w:rFonts w:ascii="Arial" w:hAnsi="Arial" w:cs="Arial"/>
        </w:rPr>
        <w:t xml:space="preserve">the longitudinal injecting behaviour of the HITS-p cohort </w:t>
      </w:r>
      <w:del w:id="101" w:author="Andrew Lloyd" w:date="2018-08-13T12:01:00Z">
        <w:r w:rsidR="00570B6F" w:rsidDel="005D3F9A">
          <w:rPr>
            <w:rFonts w:ascii="Arial" w:hAnsi="Arial" w:cs="Arial"/>
          </w:rPr>
          <w:delText xml:space="preserve">suggests </w:delText>
        </w:r>
      </w:del>
      <w:ins w:id="102" w:author="Andrew Lloyd" w:date="2018-08-13T12:01:00Z">
        <w:r w:rsidR="005D3F9A">
          <w:rPr>
            <w:rFonts w:ascii="Arial" w:hAnsi="Arial" w:cs="Arial"/>
          </w:rPr>
          <w:t xml:space="preserve">suggested </w:t>
        </w:r>
      </w:ins>
      <w:r w:rsidR="00570B6F">
        <w:rPr>
          <w:rFonts w:ascii="Arial" w:hAnsi="Arial" w:cs="Arial"/>
        </w:rPr>
        <w:t xml:space="preserve">that OST </w:t>
      </w:r>
      <w:del w:id="103" w:author="Andrew Lloyd" w:date="2018-08-13T12:01:00Z">
        <w:r w:rsidR="00570B6F" w:rsidDel="005D3F9A">
          <w:rPr>
            <w:rFonts w:ascii="Arial" w:hAnsi="Arial" w:cs="Arial"/>
          </w:rPr>
          <w:delText xml:space="preserve">increases </w:delText>
        </w:r>
      </w:del>
      <w:ins w:id="104" w:author="Andrew Lloyd" w:date="2018-08-13T12:01:00Z">
        <w:r w:rsidR="005D3F9A">
          <w:rPr>
            <w:rFonts w:ascii="Arial" w:hAnsi="Arial" w:cs="Arial"/>
          </w:rPr>
          <w:t xml:space="preserve">was associated with an increase in </w:t>
        </w:r>
      </w:ins>
      <w:r w:rsidR="00570B6F">
        <w:rPr>
          <w:rFonts w:ascii="Arial" w:hAnsi="Arial" w:cs="Arial"/>
        </w:rPr>
        <w:t xml:space="preserve">the frequency of </w:t>
      </w:r>
      <w:del w:id="105" w:author="Andrew Lloyd" w:date="2018-08-13T12:01:00Z">
        <w:r w:rsidR="00570B6F" w:rsidDel="005D3F9A">
          <w:rPr>
            <w:rFonts w:ascii="Arial" w:hAnsi="Arial" w:cs="Arial"/>
          </w:rPr>
          <w:delText xml:space="preserve">injecting </w:delText>
        </w:r>
      </w:del>
      <w:ins w:id="106" w:author="Andrew Lloyd" w:date="2018-08-13T12:01:00Z">
        <w:r w:rsidR="005D3F9A">
          <w:rPr>
            <w:rFonts w:ascii="Arial" w:hAnsi="Arial" w:cs="Arial"/>
          </w:rPr>
          <w:t xml:space="preserve">IDU </w:t>
        </w:r>
      </w:ins>
      <w:r w:rsidR="00570B6F">
        <w:rPr>
          <w:rFonts w:ascii="Arial" w:hAnsi="Arial" w:cs="Arial"/>
        </w:rPr>
        <w:t xml:space="preserve">by up to </w:t>
      </w:r>
      <w:r w:rsidR="00CC6E69">
        <w:rPr>
          <w:rFonts w:ascii="Arial" w:hAnsi="Arial" w:cs="Arial"/>
        </w:rPr>
        <w:t>3.5%</w:t>
      </w:r>
      <w:ins w:id="107" w:author="Andrew Lloyd" w:date="2018-08-13T12:01:00Z">
        <w:r w:rsidR="005D3F9A">
          <w:rPr>
            <w:rFonts w:ascii="Arial" w:hAnsi="Arial" w:cs="Arial"/>
          </w:rPr>
          <w:t>,</w:t>
        </w:r>
      </w:ins>
      <w:r w:rsidR="00CC6E69">
        <w:rPr>
          <w:rFonts w:ascii="Arial" w:hAnsi="Arial" w:cs="Arial"/>
        </w:rPr>
        <w:t xml:space="preserve"> and</w:t>
      </w:r>
      <w:r w:rsidR="00570B6F">
        <w:rPr>
          <w:rFonts w:ascii="Arial" w:hAnsi="Arial" w:cs="Arial"/>
        </w:rPr>
        <w:t xml:space="preserve"> </w:t>
      </w:r>
      <w:ins w:id="108" w:author="Andrew Lloyd" w:date="2018-08-13T12:01:00Z">
        <w:r w:rsidR="005D3F9A">
          <w:rPr>
            <w:rFonts w:ascii="Arial" w:hAnsi="Arial" w:cs="Arial"/>
          </w:rPr>
          <w:t xml:space="preserve">of </w:t>
        </w:r>
      </w:ins>
      <w:r w:rsidR="00570B6F">
        <w:rPr>
          <w:rFonts w:ascii="Arial" w:hAnsi="Arial" w:cs="Arial"/>
        </w:rPr>
        <w:t xml:space="preserve">sharing by up to 11% among PWID in </w:t>
      </w:r>
      <w:ins w:id="109" w:author="Andrew Lloyd" w:date="2018-08-13T12:01:00Z">
        <w:r w:rsidR="005D3F9A">
          <w:rPr>
            <w:rFonts w:ascii="Arial" w:hAnsi="Arial" w:cs="Arial"/>
          </w:rPr>
          <w:t xml:space="preserve">the </w:t>
        </w:r>
      </w:ins>
      <w:r w:rsidR="00570B6F">
        <w:rPr>
          <w:rFonts w:ascii="Arial" w:hAnsi="Arial" w:cs="Arial"/>
        </w:rPr>
        <w:t xml:space="preserve">NSW prisons </w:t>
      </w:r>
      <w:r>
        <w:rPr>
          <w:rFonts w:ascii="Arial" w:hAnsi="Arial" w:cs="Arial"/>
        </w:rPr>
        <w:fldChar w:fldCharType="begin"/>
      </w:r>
      <w:r>
        <w:rPr>
          <w:rFonts w:ascii="Arial" w:hAnsi="Arial" w:cs="Arial"/>
        </w:rPr>
        <w:instrText xml:space="preserve"> ADDIN EN.CITE &lt;EndNote&gt;&lt;Cite&gt;&lt;Author&gt;Cunningham&lt;/Author&gt;&lt;Year&gt;2018&lt;/Year&gt;&lt;RecNum&gt;65&lt;/RecNum&gt;&lt;DisplayText&gt;(10)&lt;/DisplayText&gt;&lt;record&gt;&lt;rec-number&gt;65&lt;/rec-number&gt;&lt;foreign-keys&gt;&lt;key app="EN" db-id="tzdr2w9av5fwwyetpstp2wpipt2raxepxedz" timestamp="1524786675"&gt;65&lt;/key&gt;&lt;/foreign-keys&gt;&lt;ref-type name="Journal Article"&gt;17&lt;/ref-type&gt;&lt;contributors&gt;&lt;authors&gt;&lt;author&gt;Cunningham, Evan B&lt;/author&gt;&lt;author&gt;Hajarizadeh, Behzad&lt;/author&gt;&lt;author&gt;Amin, Janaki&lt;/author&gt;&lt;author&gt;Bretana, Neil&lt;/author&gt;&lt;author&gt;Dore, Gregory J&lt;/author&gt;&lt;author&gt;Degenhardt, Louisa&lt;/author&gt;&lt;author&gt;Larney, Sarah&lt;/author&gt;&lt;author&gt;Luciani, Fabio&lt;/author&gt;&lt;author&gt;Lloyd, Andrew R&lt;/author&gt;&lt;author&gt;Grebely, Jason&lt;/author&gt;&lt;/authors&gt;&lt;/contributors&gt;&lt;titles&gt;&lt;title&gt;Longitudinal injecting risk behaviours among people with a history of injecting drug use in an Australian prison setting: The HITS-p study&lt;/title&gt;&lt;secondary-title&gt;International Journal of Drug Policy&lt;/secondary-title&gt;&lt;/titles&gt;&lt;periodical&gt;&lt;full-title&gt;International Journal of Drug Policy&lt;/full-title&gt;&lt;/periodical&gt;&lt;pages&gt;18-25&lt;/pages&gt;&lt;volume&gt;54&lt;/volume&gt;&lt;dates&gt;&lt;year&gt;2018&lt;/year&gt;&lt;/dates&gt;&lt;isbn&gt;0955-3959&lt;/isbn&gt;&lt;urls&gt;&lt;/urls&gt;&lt;/record&gt;&lt;/Cite&gt;&lt;/EndNote&gt;</w:instrText>
      </w:r>
      <w:r>
        <w:rPr>
          <w:rFonts w:ascii="Arial" w:hAnsi="Arial" w:cs="Arial"/>
        </w:rPr>
        <w:fldChar w:fldCharType="separate"/>
      </w:r>
      <w:r>
        <w:rPr>
          <w:rFonts w:ascii="Arial" w:hAnsi="Arial" w:cs="Arial"/>
          <w:noProof/>
        </w:rPr>
        <w:t>(</w:t>
      </w:r>
      <w:hyperlink w:anchor="_ENREF_10" w:tooltip="Cunningham, 2018 #65" w:history="1">
        <w:r w:rsidR="0008395D">
          <w:rPr>
            <w:rFonts w:ascii="Arial" w:hAnsi="Arial" w:cs="Arial"/>
            <w:noProof/>
          </w:rPr>
          <w:t>10</w:t>
        </w:r>
      </w:hyperlink>
      <w:r>
        <w:rPr>
          <w:rFonts w:ascii="Arial" w:hAnsi="Arial" w:cs="Arial"/>
          <w:noProof/>
        </w:rPr>
        <w:t>)</w:t>
      </w:r>
      <w:r>
        <w:rPr>
          <w:rFonts w:ascii="Arial" w:hAnsi="Arial" w:cs="Arial"/>
        </w:rPr>
        <w:fldChar w:fldCharType="end"/>
      </w:r>
      <w:r w:rsidR="00570B6F">
        <w:rPr>
          <w:rFonts w:ascii="Arial" w:hAnsi="Arial" w:cs="Arial"/>
        </w:rPr>
        <w:t xml:space="preserve">. </w:t>
      </w:r>
      <w:r>
        <w:rPr>
          <w:rFonts w:ascii="Arial" w:hAnsi="Arial" w:cs="Arial"/>
        </w:rPr>
        <w:t>To evaluate an improved OST strategy</w:t>
      </w:r>
      <w:ins w:id="110" w:author="Andrew Lloyd" w:date="2018-08-13T12:02:00Z">
        <w:r w:rsidR="005D3F9A">
          <w:rPr>
            <w:rFonts w:ascii="Arial" w:hAnsi="Arial" w:cs="Arial"/>
          </w:rPr>
          <w:t xml:space="preserve"> (likely including more timely introduction and optimal dosing)</w:t>
        </w:r>
      </w:ins>
      <w:r>
        <w:rPr>
          <w:rFonts w:ascii="Arial" w:hAnsi="Arial" w:cs="Arial"/>
        </w:rPr>
        <w:t xml:space="preserve">, </w:t>
      </w:r>
      <w:del w:id="111" w:author="Andrew Lloyd" w:date="2018-08-13T12:02:00Z">
        <w:r w:rsidDel="005D3F9A">
          <w:rPr>
            <w:rFonts w:ascii="Arial" w:hAnsi="Arial" w:cs="Arial"/>
          </w:rPr>
          <w:delText>w</w:delText>
        </w:r>
        <w:r w:rsidR="00193ECD" w:rsidDel="005D3F9A">
          <w:rPr>
            <w:rFonts w:ascii="Arial" w:hAnsi="Arial" w:cs="Arial"/>
          </w:rPr>
          <w:delText>e</w:delText>
        </w:r>
        <w:r w:rsidDel="005D3F9A">
          <w:rPr>
            <w:rFonts w:ascii="Arial" w:hAnsi="Arial" w:cs="Arial"/>
          </w:rPr>
          <w:delText xml:space="preserve"> updated </w:delText>
        </w:r>
      </w:del>
      <w:r>
        <w:rPr>
          <w:rFonts w:ascii="Arial" w:hAnsi="Arial" w:cs="Arial"/>
        </w:rPr>
        <w:t xml:space="preserve">the impact of </w:t>
      </w:r>
      <w:ins w:id="112" w:author="Andrew Lloyd" w:date="2018-08-13T12:02:00Z">
        <w:r w:rsidR="005D3F9A">
          <w:rPr>
            <w:rFonts w:ascii="Arial" w:hAnsi="Arial" w:cs="Arial"/>
          </w:rPr>
          <w:t xml:space="preserve">improved </w:t>
        </w:r>
      </w:ins>
      <w:r>
        <w:rPr>
          <w:rFonts w:ascii="Arial" w:hAnsi="Arial" w:cs="Arial"/>
        </w:rPr>
        <w:t>OST</w:t>
      </w:r>
      <w:ins w:id="113" w:author="Andrew Lloyd" w:date="2018-08-13T12:03:00Z">
        <w:r w:rsidR="005D3F9A">
          <w:rPr>
            <w:rFonts w:ascii="Arial" w:hAnsi="Arial" w:cs="Arial"/>
          </w:rPr>
          <w:t xml:space="preserve"> was simulated</w:t>
        </w:r>
      </w:ins>
      <w:r w:rsidR="00CC6E69">
        <w:rPr>
          <w:rFonts w:ascii="Arial" w:hAnsi="Arial" w:cs="Arial"/>
        </w:rPr>
        <w:t xml:space="preserve"> from 2018 onwards </w:t>
      </w:r>
      <w:r>
        <w:rPr>
          <w:rFonts w:ascii="Arial" w:hAnsi="Arial" w:cs="Arial"/>
        </w:rPr>
        <w:t xml:space="preserve">so that participating </w:t>
      </w:r>
      <w:r>
        <w:rPr>
          <w:rFonts w:ascii="Arial" w:hAnsi="Arial" w:cs="Arial"/>
        </w:rPr>
        <w:lastRenderedPageBreak/>
        <w:t xml:space="preserve">PWID </w:t>
      </w:r>
      <w:ins w:id="114" w:author="Andrew Lloyd" w:date="2018-08-13T12:03:00Z">
        <w:r w:rsidR="005D3F9A">
          <w:rPr>
            <w:rFonts w:ascii="Arial" w:hAnsi="Arial" w:cs="Arial"/>
          </w:rPr>
          <w:t xml:space="preserve">were assumed to </w:t>
        </w:r>
      </w:ins>
      <w:r>
        <w:rPr>
          <w:rFonts w:ascii="Arial" w:hAnsi="Arial" w:cs="Arial"/>
        </w:rPr>
        <w:t>reduce</w:t>
      </w:r>
      <w:r w:rsidR="00CC6E69">
        <w:rPr>
          <w:rFonts w:ascii="Arial" w:hAnsi="Arial" w:cs="Arial"/>
        </w:rPr>
        <w:t xml:space="preserve"> IDU by 55%-75%</w:t>
      </w:r>
      <w:ins w:id="115" w:author="Andrew Lloyd" w:date="2018-08-13T12:03:00Z">
        <w:r w:rsidR="005D3F9A">
          <w:rPr>
            <w:rFonts w:ascii="Arial" w:hAnsi="Arial" w:cs="Arial"/>
          </w:rPr>
          <w:t>,</w:t>
        </w:r>
      </w:ins>
      <w:r w:rsidR="00CC6E69">
        <w:rPr>
          <w:rFonts w:ascii="Arial" w:hAnsi="Arial" w:cs="Arial"/>
        </w:rPr>
        <w:t xml:space="preserve"> and s</w:t>
      </w:r>
      <w:r>
        <w:rPr>
          <w:rFonts w:ascii="Arial" w:hAnsi="Arial" w:cs="Arial"/>
        </w:rPr>
        <w:t xml:space="preserve">haring by 47%-73% </w:t>
      </w:r>
      <w:del w:id="116" w:author="Andrew Lloyd" w:date="2018-08-13T12:03:00Z">
        <w:r w:rsidDel="005D3F9A">
          <w:rPr>
            <w:rFonts w:ascii="Arial" w:hAnsi="Arial" w:cs="Arial"/>
          </w:rPr>
          <w:delText>based on</w:delText>
        </w:r>
      </w:del>
      <w:ins w:id="117" w:author="Andrew Lloyd" w:date="2018-08-13T12:03:00Z">
        <w:r w:rsidR="005D3F9A">
          <w:rPr>
            <w:rFonts w:ascii="Arial" w:hAnsi="Arial" w:cs="Arial"/>
          </w:rPr>
          <w:t>as reported</w:t>
        </w:r>
      </w:ins>
      <w:r>
        <w:rPr>
          <w:rFonts w:ascii="Arial" w:hAnsi="Arial" w:cs="Arial"/>
        </w:rPr>
        <w:t xml:space="preserve"> </w:t>
      </w:r>
      <w:ins w:id="118" w:author="Andrew Lloyd" w:date="2018-08-13T12:04:00Z">
        <w:r w:rsidR="005D3F9A">
          <w:rPr>
            <w:rFonts w:ascii="Arial" w:hAnsi="Arial" w:cs="Arial"/>
          </w:rPr>
          <w:t xml:space="preserve">by </w:t>
        </w:r>
        <w:proofErr w:type="spellStart"/>
        <w:r w:rsidR="005D3F9A">
          <w:rPr>
            <w:rFonts w:ascii="Arial" w:hAnsi="Arial" w:cs="Arial"/>
          </w:rPr>
          <w:t>Larney</w:t>
        </w:r>
        <w:proofErr w:type="spellEnd"/>
        <w:r w:rsidR="005D3F9A">
          <w:rPr>
            <w:rFonts w:ascii="Arial" w:hAnsi="Arial" w:cs="Arial"/>
          </w:rPr>
          <w:t xml:space="preserve"> in </w:t>
        </w:r>
      </w:ins>
      <w:r>
        <w:rPr>
          <w:rFonts w:ascii="Arial" w:hAnsi="Arial" w:cs="Arial"/>
        </w:rPr>
        <w:t xml:space="preserve">a review of </w:t>
      </w:r>
      <w:ins w:id="119" w:author="Andrew Lloyd" w:date="2018-08-13T12:04:00Z">
        <w:r w:rsidR="005D3F9A">
          <w:rPr>
            <w:rFonts w:ascii="Arial" w:hAnsi="Arial" w:cs="Arial"/>
          </w:rPr>
          <w:t xml:space="preserve">the efficacy of </w:t>
        </w:r>
      </w:ins>
      <w:r>
        <w:rPr>
          <w:rFonts w:ascii="Arial" w:hAnsi="Arial" w:cs="Arial"/>
        </w:rPr>
        <w:t>OST treatment in prisons</w:t>
      </w:r>
      <w:ins w:id="120" w:author="Andrew Lloyd" w:date="2018-08-13T12:04:00Z">
        <w:r w:rsidR="005D3F9A">
          <w:rPr>
            <w:rFonts w:ascii="Arial" w:hAnsi="Arial" w:cs="Arial"/>
          </w:rPr>
          <w:t xml:space="preserve"> in prevention of HIV </w:t>
        </w:r>
        <w:proofErr w:type="spellStart"/>
        <w:r w:rsidR="005D3F9A">
          <w:rPr>
            <w:rFonts w:ascii="Arial" w:hAnsi="Arial" w:cs="Arial"/>
          </w:rPr>
          <w:t>tranmissions</w:t>
        </w:r>
      </w:ins>
      <w:proofErr w:type="spellEnd"/>
      <w:r w:rsidR="00CC6E69">
        <w:rPr>
          <w:rFonts w:ascii="Arial" w:hAnsi="Arial" w:cs="Arial"/>
        </w:rPr>
        <w:t xml:space="preserve"> </w:t>
      </w:r>
      <w:r>
        <w:rPr>
          <w:rFonts w:ascii="Arial" w:hAnsi="Arial" w:cs="Arial"/>
        </w:rPr>
        <w:fldChar w:fldCharType="begin"/>
      </w:r>
      <w:r>
        <w:rPr>
          <w:rFonts w:ascii="Arial" w:hAnsi="Arial" w:cs="Arial"/>
        </w:rPr>
        <w:instrText xml:space="preserve"> ADDIN EN.CITE &lt;EndNote&gt;&lt;Cite&gt;&lt;Author&gt;Larney&lt;/Author&gt;&lt;Year&gt;2010&lt;/Year&gt;&lt;RecNum&gt;79&lt;/RecNum&gt;&lt;DisplayText&gt;(43)&lt;/DisplayText&gt;&lt;record&gt;&lt;rec-number&gt;79&lt;/rec-number&gt;&lt;foreign-keys&gt;&lt;key app="EN" db-id="tzdr2w9av5fwwyetpstp2wpipt2raxepxedz" timestamp="1532420805"&gt;79&lt;/key&gt;&lt;/foreign-keys&gt;&lt;ref-type name="Journal Article"&gt;17&lt;/ref-type&gt;&lt;contributors&gt;&lt;authors&gt;&lt;author&gt;Larney, Sarah&lt;/author&gt;&lt;/authors&gt;&lt;/contributors&gt;&lt;titles&gt;&lt;title&gt;Does opioid substitution treatment in prisons reduce injecting</w:instrText>
      </w:r>
      <w:r>
        <w:rPr>
          <w:rFonts w:ascii="Cambria Math" w:hAnsi="Cambria Math" w:cs="Cambria Math"/>
        </w:rPr>
        <w:instrText>‐</w:instrText>
      </w:r>
      <w:r>
        <w:rPr>
          <w:rFonts w:ascii="Arial" w:hAnsi="Arial" w:cs="Arial"/>
        </w:rPr>
        <w:instrText>related HIV risk behaviours? A systematic review&lt;/title&gt;&lt;secondary-title&gt;Addiction&lt;/secondary-title&gt;&lt;/titles&gt;&lt;periodical&gt;&lt;full-title&gt;Addiction&lt;/full-title&gt;&lt;/periodical&gt;&lt;pages&gt;216-223&lt;/pages&gt;&lt;volume&gt;105&lt;/volume&gt;&lt;number&gt;2&lt;/number&gt;&lt;dates&gt;&lt;year&gt;2010&lt;/year&gt;&lt;/dates&gt;&lt;isbn&gt;0965-2140&lt;/isbn&gt;&lt;urls&gt;&lt;/urls&gt;&lt;/record&gt;&lt;/Cite&gt;&lt;/EndNote&gt;</w:instrText>
      </w:r>
      <w:r>
        <w:rPr>
          <w:rFonts w:ascii="Arial" w:hAnsi="Arial" w:cs="Arial"/>
        </w:rPr>
        <w:fldChar w:fldCharType="separate"/>
      </w:r>
      <w:r>
        <w:rPr>
          <w:rFonts w:ascii="Arial" w:hAnsi="Arial" w:cs="Arial"/>
          <w:noProof/>
        </w:rPr>
        <w:t>(</w:t>
      </w:r>
      <w:hyperlink w:anchor="_ENREF_43" w:tooltip="Larney, 2010 #79" w:history="1">
        <w:r w:rsidR="0008395D">
          <w:rPr>
            <w:rFonts w:ascii="Arial" w:hAnsi="Arial" w:cs="Arial"/>
            <w:noProof/>
          </w:rPr>
          <w:t>43</w:t>
        </w:r>
      </w:hyperlink>
      <w:r>
        <w:rPr>
          <w:rFonts w:ascii="Arial" w:hAnsi="Arial" w:cs="Arial"/>
          <w:noProof/>
        </w:rPr>
        <w:t>)</w:t>
      </w:r>
      <w:r>
        <w:rPr>
          <w:rFonts w:ascii="Arial" w:hAnsi="Arial" w:cs="Arial"/>
        </w:rPr>
        <w:fldChar w:fldCharType="end"/>
      </w:r>
      <w:r w:rsidR="00CC6E69">
        <w:rPr>
          <w:rFonts w:ascii="Arial" w:hAnsi="Arial" w:cs="Arial"/>
        </w:rPr>
        <w:t xml:space="preserve">. Two scenarios were </w:t>
      </w:r>
      <w:r w:rsidR="00193ECD">
        <w:rPr>
          <w:rFonts w:ascii="Arial" w:hAnsi="Arial" w:cs="Arial"/>
        </w:rPr>
        <w:t>simulated</w:t>
      </w:r>
      <w:r w:rsidR="00CC6E69">
        <w:rPr>
          <w:rFonts w:ascii="Arial" w:hAnsi="Arial" w:cs="Arial"/>
        </w:rPr>
        <w:t xml:space="preserve">: </w:t>
      </w:r>
      <w:r w:rsidR="00193ECD">
        <w:rPr>
          <w:rFonts w:ascii="Arial" w:hAnsi="Arial" w:cs="Arial"/>
        </w:rPr>
        <w:t>(</w:t>
      </w:r>
      <w:proofErr w:type="spellStart"/>
      <w:r w:rsidR="00193ECD">
        <w:rPr>
          <w:rFonts w:ascii="Arial" w:hAnsi="Arial" w:cs="Arial"/>
        </w:rPr>
        <w:t>i</w:t>
      </w:r>
      <w:proofErr w:type="spellEnd"/>
      <w:r w:rsidR="00193ECD">
        <w:rPr>
          <w:rFonts w:ascii="Arial" w:hAnsi="Arial" w:cs="Arial"/>
        </w:rPr>
        <w:t xml:space="preserve">) </w:t>
      </w:r>
      <w:r w:rsidR="00CC6E69">
        <w:rPr>
          <w:rFonts w:ascii="Arial" w:hAnsi="Arial" w:cs="Arial"/>
        </w:rPr>
        <w:t xml:space="preserve">maintaining </w:t>
      </w:r>
      <w:r w:rsidR="00CC6E69" w:rsidRPr="00CC6E69">
        <w:rPr>
          <w:rFonts w:ascii="Arial" w:hAnsi="Arial" w:cs="Arial"/>
          <w:i/>
        </w:rPr>
        <w:t>n</w:t>
      </w:r>
      <w:r w:rsidR="00CC6E69">
        <w:rPr>
          <w:rFonts w:ascii="Arial" w:hAnsi="Arial" w:cs="Arial"/>
        </w:rPr>
        <w:t xml:space="preserve">=1400 individuals on OST </w:t>
      </w:r>
      <w:r w:rsidR="00193ECD">
        <w:rPr>
          <w:rFonts w:ascii="Arial" w:hAnsi="Arial" w:cs="Arial"/>
        </w:rPr>
        <w:t xml:space="preserve">at any one time </w:t>
      </w:r>
      <w:r w:rsidR="00CC6E69">
        <w:rPr>
          <w:rFonts w:ascii="Arial" w:hAnsi="Arial" w:cs="Arial"/>
        </w:rPr>
        <w:t xml:space="preserve">per year but </w:t>
      </w:r>
      <w:r w:rsidR="00193ECD">
        <w:rPr>
          <w:rFonts w:ascii="Arial" w:hAnsi="Arial" w:cs="Arial"/>
        </w:rPr>
        <w:t>with</w:t>
      </w:r>
      <w:r w:rsidR="00CC6E69">
        <w:rPr>
          <w:rFonts w:ascii="Arial" w:hAnsi="Arial" w:cs="Arial"/>
        </w:rPr>
        <w:t xml:space="preserve"> an improved OST effect, and</w:t>
      </w:r>
      <w:r w:rsidR="00193ECD">
        <w:rPr>
          <w:rFonts w:ascii="Arial" w:hAnsi="Arial" w:cs="Arial"/>
        </w:rPr>
        <w:t xml:space="preserve"> (ii)</w:t>
      </w:r>
      <w:r w:rsidR="00CC6E69">
        <w:rPr>
          <w:rFonts w:ascii="Arial" w:hAnsi="Arial" w:cs="Arial"/>
        </w:rPr>
        <w:t xml:space="preserve"> </w:t>
      </w:r>
      <w:r w:rsidR="00193ECD">
        <w:rPr>
          <w:rFonts w:ascii="Arial" w:hAnsi="Arial" w:cs="Arial"/>
        </w:rPr>
        <w:t>implementing an</w:t>
      </w:r>
      <w:r w:rsidR="00CC6E69">
        <w:rPr>
          <w:rFonts w:ascii="Arial" w:hAnsi="Arial" w:cs="Arial"/>
        </w:rPr>
        <w:t xml:space="preserve"> improved OST </w:t>
      </w:r>
      <w:r w:rsidR="00193ECD">
        <w:rPr>
          <w:rFonts w:ascii="Arial" w:hAnsi="Arial" w:cs="Arial"/>
        </w:rPr>
        <w:t>strategy for</w:t>
      </w:r>
      <w:r w:rsidR="00CC6E69">
        <w:rPr>
          <w:rFonts w:ascii="Arial" w:hAnsi="Arial" w:cs="Arial"/>
        </w:rPr>
        <w:t xml:space="preserve"> all PWID</w:t>
      </w:r>
      <w:r w:rsidR="00193ECD">
        <w:rPr>
          <w:rFonts w:ascii="Arial" w:hAnsi="Arial" w:cs="Arial"/>
        </w:rPr>
        <w:t xml:space="preserve"> at any one time</w:t>
      </w:r>
      <w:r w:rsidR="00CC6E69">
        <w:rPr>
          <w:rFonts w:ascii="Arial" w:hAnsi="Arial" w:cs="Arial"/>
        </w:rPr>
        <w:t xml:space="preserve">. </w:t>
      </w:r>
      <w:r w:rsidR="00D5321F">
        <w:rPr>
          <w:rFonts w:ascii="Arial" w:hAnsi="Arial" w:cs="Arial"/>
        </w:rPr>
        <w:t xml:space="preserve">A daily drop-out probability of 0.04% was applied </w:t>
      </w:r>
      <w:r>
        <w:rPr>
          <w:rFonts w:ascii="Arial" w:hAnsi="Arial" w:cs="Arial"/>
        </w:rPr>
        <w:fldChar w:fldCharType="begin"/>
      </w:r>
      <w:r>
        <w:rPr>
          <w:rFonts w:ascii="Arial" w:hAnsi="Arial" w:cs="Arial"/>
        </w:rPr>
        <w:instrText xml:space="preserve"> ADDIN EN.CITE &lt;EndNote&gt;&lt;Cite&gt;&lt;Author&gt;Larney&lt;/Author&gt;&lt;Year&gt;2016&lt;/Year&gt;&lt;RecNum&gt;80&lt;/RecNum&gt;&lt;DisplayText&gt;(44)&lt;/DisplayText&gt;&lt;record&gt;&lt;rec-number&gt;80&lt;/rec-number&gt;&lt;foreign-keys&gt;&lt;key app="EN" db-id="tzdr2w9av5fwwyetpstp2wpipt2raxepxedz" timestamp="1532421373"&gt;80&lt;/key&gt;&lt;/foreign-keys&gt;&lt;ref-type name="Journal Article"&gt;17&lt;/ref-type&gt;&lt;contributors&gt;&lt;authors&gt;&lt;author&gt;Larney, Sarah&lt;/author&gt;&lt;author&gt;Lai, Wilson&lt;/author&gt;&lt;author&gt;Dolan, Kate&lt;/author&gt;&lt;author&gt;Zador, Deborah&lt;/author&gt;&lt;/authors&gt;&lt;/contributors&gt;&lt;titles&gt;&lt;title&gt;Monitoring a Prison Opioid Treatment Program Over a Period of Change to Clinical Governance Arrangements, 2007–2013&lt;/title&gt;&lt;secondary-title&gt;Journal of substance abuse treatment&lt;/secondary-title&gt;&lt;/titles&gt;&lt;periodical&gt;&lt;full-title&gt;Journal of substance abuse treatment&lt;/full-title&gt;&lt;/periodical&gt;&lt;pages&gt;58-63&lt;/pages&gt;&lt;volume&gt;70&lt;/volume&gt;&lt;dates&gt;&lt;year&gt;2016&lt;/year&gt;&lt;/dates&gt;&lt;isbn&gt;0740-5472&lt;/isbn&gt;&lt;urls&gt;&lt;/urls&gt;&lt;/record&gt;&lt;/Cite&gt;&lt;/EndNote&gt;</w:instrText>
      </w:r>
      <w:r>
        <w:rPr>
          <w:rFonts w:ascii="Arial" w:hAnsi="Arial" w:cs="Arial"/>
        </w:rPr>
        <w:fldChar w:fldCharType="separate"/>
      </w:r>
      <w:r>
        <w:rPr>
          <w:rFonts w:ascii="Arial" w:hAnsi="Arial" w:cs="Arial"/>
          <w:noProof/>
        </w:rPr>
        <w:t>(</w:t>
      </w:r>
      <w:hyperlink w:anchor="_ENREF_44" w:tooltip="Larney, 2016 #80" w:history="1">
        <w:r w:rsidR="0008395D">
          <w:rPr>
            <w:rFonts w:ascii="Arial" w:hAnsi="Arial" w:cs="Arial"/>
            <w:noProof/>
          </w:rPr>
          <w:t>44</w:t>
        </w:r>
      </w:hyperlink>
      <w:r>
        <w:rPr>
          <w:rFonts w:ascii="Arial" w:hAnsi="Arial" w:cs="Arial"/>
          <w:noProof/>
        </w:rPr>
        <w:t>)</w:t>
      </w:r>
      <w:r>
        <w:rPr>
          <w:rFonts w:ascii="Arial" w:hAnsi="Arial" w:cs="Arial"/>
        </w:rPr>
        <w:fldChar w:fldCharType="end"/>
      </w:r>
      <w:r w:rsidR="00D5321F">
        <w:rPr>
          <w:rFonts w:ascii="Arial" w:hAnsi="Arial" w:cs="Arial"/>
        </w:rPr>
        <w:t xml:space="preserve">. </w:t>
      </w:r>
    </w:p>
    <w:p w14:paraId="5DDDF4D7" w14:textId="77777777" w:rsidR="00D12283" w:rsidRDefault="00D12283" w:rsidP="00AF7923">
      <w:pPr>
        <w:spacing w:line="360" w:lineRule="auto"/>
        <w:jc w:val="both"/>
        <w:rPr>
          <w:rFonts w:ascii="Arial" w:hAnsi="Arial" w:cs="Arial"/>
        </w:rPr>
      </w:pPr>
    </w:p>
    <w:p w14:paraId="0FF9BB39" w14:textId="7F18E490" w:rsidR="00D12283" w:rsidRPr="005D3F9A" w:rsidRDefault="00D12283" w:rsidP="00AF7923">
      <w:pPr>
        <w:spacing w:line="360" w:lineRule="auto"/>
        <w:jc w:val="both"/>
        <w:rPr>
          <w:rFonts w:ascii="Arial" w:hAnsi="Arial" w:cs="Arial"/>
          <w:u w:val="single"/>
          <w:rPrChange w:id="121" w:author="Andrew Lloyd" w:date="2018-08-13T12:05:00Z">
            <w:rPr>
              <w:rFonts w:ascii="Arial" w:hAnsi="Arial" w:cs="Arial"/>
              <w:b/>
            </w:rPr>
          </w:rPrChange>
        </w:rPr>
      </w:pPr>
      <w:r w:rsidRPr="005D3F9A">
        <w:rPr>
          <w:rFonts w:ascii="Arial" w:hAnsi="Arial" w:cs="Arial"/>
          <w:u w:val="single"/>
          <w:rPrChange w:id="122" w:author="Andrew Lloyd" w:date="2018-08-13T12:05:00Z">
            <w:rPr>
              <w:rFonts w:ascii="Arial" w:hAnsi="Arial" w:cs="Arial"/>
              <w:b/>
            </w:rPr>
          </w:rPrChange>
        </w:rPr>
        <w:t>Implementing NSP</w:t>
      </w:r>
    </w:p>
    <w:p w14:paraId="1A8A79BD" w14:textId="1C31B131" w:rsidR="00D12283" w:rsidRDefault="00D5321F" w:rsidP="00AF7923">
      <w:pPr>
        <w:spacing w:line="360" w:lineRule="auto"/>
        <w:jc w:val="both"/>
        <w:rPr>
          <w:rFonts w:ascii="Arial" w:hAnsi="Arial" w:cs="Arial"/>
        </w:rPr>
      </w:pPr>
      <w:del w:id="123" w:author="Andrew Lloyd" w:date="2018-08-13T12:05:00Z">
        <w:r w:rsidDel="005D3F9A">
          <w:rPr>
            <w:rFonts w:ascii="Arial" w:hAnsi="Arial" w:cs="Arial"/>
          </w:rPr>
          <w:delText xml:space="preserve">We implemented </w:delText>
        </w:r>
      </w:del>
      <w:r>
        <w:rPr>
          <w:rFonts w:ascii="Arial" w:hAnsi="Arial" w:cs="Arial"/>
        </w:rPr>
        <w:t xml:space="preserve">NSP </w:t>
      </w:r>
      <w:ins w:id="124" w:author="Andrew Lloyd" w:date="2018-08-13T12:05:00Z">
        <w:r w:rsidR="005D3F9A">
          <w:rPr>
            <w:rFonts w:ascii="Arial" w:hAnsi="Arial" w:cs="Arial"/>
          </w:rPr>
          <w:t xml:space="preserve">was implemented </w:t>
        </w:r>
      </w:ins>
      <w:del w:id="125" w:author="Andrew Lloyd" w:date="2018-08-13T12:05:00Z">
        <w:r w:rsidR="00831F8B" w:rsidDel="005D3F9A">
          <w:rPr>
            <w:rFonts w:ascii="Arial" w:hAnsi="Arial" w:cs="Arial"/>
          </w:rPr>
          <w:delText xml:space="preserve">that </w:delText>
        </w:r>
      </w:del>
      <w:ins w:id="126" w:author="Andrew Lloyd" w:date="2018-08-13T12:05:00Z">
        <w:r w:rsidR="005D3F9A">
          <w:rPr>
            <w:rFonts w:ascii="Arial" w:hAnsi="Arial" w:cs="Arial"/>
          </w:rPr>
          <w:t xml:space="preserve">to </w:t>
        </w:r>
      </w:ins>
      <w:r w:rsidR="00831F8B">
        <w:rPr>
          <w:rFonts w:ascii="Arial" w:hAnsi="Arial" w:cs="Arial"/>
        </w:rPr>
        <w:t>impact</w:t>
      </w:r>
      <w:del w:id="127" w:author="Andrew Lloyd" w:date="2018-08-13T12:05:00Z">
        <w:r w:rsidR="00831F8B" w:rsidDel="005D3F9A">
          <w:rPr>
            <w:rFonts w:ascii="Arial" w:hAnsi="Arial" w:cs="Arial"/>
          </w:rPr>
          <w:delText>s</w:delText>
        </w:r>
      </w:del>
      <w:r w:rsidR="00831F8B">
        <w:rPr>
          <w:rFonts w:ascii="Arial" w:hAnsi="Arial" w:cs="Arial"/>
        </w:rPr>
        <w:t xml:space="preserve"> </w:t>
      </w:r>
      <w:ins w:id="128" w:author="Andrew Lloyd" w:date="2018-08-13T12:05:00Z">
        <w:r w:rsidR="005D3F9A">
          <w:rPr>
            <w:rFonts w:ascii="Arial" w:hAnsi="Arial" w:cs="Arial"/>
          </w:rPr>
          <w:t xml:space="preserve">on </w:t>
        </w:r>
      </w:ins>
      <w:r w:rsidR="00831F8B">
        <w:rPr>
          <w:rFonts w:ascii="Arial" w:hAnsi="Arial" w:cs="Arial"/>
        </w:rPr>
        <w:t xml:space="preserve">participating PWID by </w:t>
      </w:r>
      <w:ins w:id="129" w:author="Andrew Lloyd" w:date="2018-08-13T12:05:00Z">
        <w:r w:rsidR="005D3F9A">
          <w:rPr>
            <w:rFonts w:ascii="Arial" w:hAnsi="Arial" w:cs="Arial"/>
          </w:rPr>
          <w:t xml:space="preserve">reducing or </w:t>
        </w:r>
      </w:ins>
      <w:r w:rsidR="00831F8B">
        <w:rPr>
          <w:rFonts w:ascii="Arial" w:hAnsi="Arial" w:cs="Arial"/>
        </w:rPr>
        <w:t>eliminating sharing behaviour. Two scenarios were simulated:</w:t>
      </w:r>
      <w:r w:rsidR="00831F8B" w:rsidRPr="00831F8B">
        <w:rPr>
          <w:rFonts w:ascii="Arial" w:hAnsi="Arial" w:cs="Arial"/>
        </w:rPr>
        <w:t xml:space="preserve"> </w:t>
      </w:r>
      <w:r w:rsidR="00831F8B">
        <w:rPr>
          <w:rFonts w:ascii="Arial" w:hAnsi="Arial" w:cs="Arial"/>
        </w:rPr>
        <w:t>(</w:t>
      </w:r>
      <w:proofErr w:type="spellStart"/>
      <w:r w:rsidR="00831F8B">
        <w:rPr>
          <w:rFonts w:ascii="Arial" w:hAnsi="Arial" w:cs="Arial"/>
        </w:rPr>
        <w:t>i</w:t>
      </w:r>
      <w:proofErr w:type="spellEnd"/>
      <w:r w:rsidR="00831F8B">
        <w:rPr>
          <w:rFonts w:ascii="Arial" w:hAnsi="Arial" w:cs="Arial"/>
        </w:rPr>
        <w:t>)</w:t>
      </w:r>
      <w:commentRangeStart w:id="130"/>
      <w:r w:rsidR="00831F8B">
        <w:rPr>
          <w:rFonts w:ascii="Arial" w:hAnsi="Arial" w:cs="Arial"/>
        </w:rPr>
        <w:t xml:space="preserve"> </w:t>
      </w:r>
      <w:ins w:id="131" w:author="Andrew Lloyd" w:date="2018-08-13T12:06:00Z">
        <w:r w:rsidR="005D3F9A">
          <w:rPr>
            <w:rFonts w:ascii="Arial" w:hAnsi="Arial" w:cs="Arial"/>
          </w:rPr>
          <w:t xml:space="preserve">daily </w:t>
        </w:r>
      </w:ins>
      <w:commentRangeEnd w:id="130"/>
      <w:ins w:id="132" w:author="Andrew Lloyd" w:date="2018-08-13T12:07:00Z">
        <w:r w:rsidR="005D3F9A">
          <w:rPr>
            <w:rStyle w:val="CommentReference"/>
          </w:rPr>
          <w:commentReference w:id="130"/>
        </w:r>
      </w:ins>
      <w:del w:id="133" w:author="Andrew Lloyd" w:date="2018-08-13T12:05:00Z">
        <w:r w:rsidR="00831F8B" w:rsidDel="005D3F9A">
          <w:rPr>
            <w:rFonts w:ascii="Arial" w:hAnsi="Arial" w:cs="Arial"/>
          </w:rPr>
          <w:delText xml:space="preserve">distributing </w:delText>
        </w:r>
      </w:del>
      <w:ins w:id="134" w:author="Andrew Lloyd" w:date="2018-08-13T12:05:00Z">
        <w:r w:rsidR="005D3F9A">
          <w:rPr>
            <w:rFonts w:ascii="Arial" w:hAnsi="Arial" w:cs="Arial"/>
          </w:rPr>
          <w:t xml:space="preserve">distribution of </w:t>
        </w:r>
      </w:ins>
      <w:r w:rsidR="00831F8B">
        <w:rPr>
          <w:rFonts w:ascii="Arial" w:hAnsi="Arial" w:cs="Arial"/>
        </w:rPr>
        <w:t xml:space="preserve">sterile needles and syringes to </w:t>
      </w:r>
      <w:r w:rsidR="00831F8B" w:rsidRPr="00831F8B">
        <w:rPr>
          <w:rFonts w:ascii="Arial" w:hAnsi="Arial" w:cs="Arial"/>
          <w:i/>
        </w:rPr>
        <w:t>n</w:t>
      </w:r>
      <w:r w:rsidR="00831F8B">
        <w:rPr>
          <w:rFonts w:ascii="Arial" w:hAnsi="Arial" w:cs="Arial"/>
        </w:rPr>
        <w:t>=1400 individuals at any one time per year from 2018 onwards</w:t>
      </w:r>
      <w:ins w:id="135" w:author="Andrew Lloyd" w:date="2018-08-13T12:06:00Z">
        <w:r w:rsidR="005D3F9A">
          <w:rPr>
            <w:rFonts w:ascii="Arial" w:hAnsi="Arial" w:cs="Arial"/>
          </w:rPr>
          <w:t xml:space="preserve"> (</w:t>
        </w:r>
      </w:ins>
      <w:del w:id="136" w:author="Andrew Lloyd" w:date="2018-08-13T12:06:00Z">
        <w:r w:rsidR="00831F8B" w:rsidDel="005D3F9A">
          <w:rPr>
            <w:rFonts w:ascii="Arial" w:hAnsi="Arial" w:cs="Arial"/>
          </w:rPr>
          <w:delText xml:space="preserve">, </w:delText>
        </w:r>
      </w:del>
      <w:r w:rsidR="00831F8B">
        <w:rPr>
          <w:rFonts w:ascii="Arial" w:hAnsi="Arial" w:cs="Arial"/>
        </w:rPr>
        <w:t xml:space="preserve">similar to the number of </w:t>
      </w:r>
      <w:ins w:id="137" w:author="Andrew Lloyd" w:date="2018-08-13T12:06:00Z">
        <w:r w:rsidR="005D3F9A">
          <w:rPr>
            <w:rFonts w:ascii="Arial" w:hAnsi="Arial" w:cs="Arial"/>
          </w:rPr>
          <w:t xml:space="preserve">prisoners receiving </w:t>
        </w:r>
      </w:ins>
      <w:r w:rsidR="00831F8B">
        <w:rPr>
          <w:rFonts w:ascii="Arial" w:hAnsi="Arial" w:cs="Arial"/>
        </w:rPr>
        <w:t>OST</w:t>
      </w:r>
      <w:ins w:id="138" w:author="Andrew Lloyd" w:date="2018-08-13T12:06:00Z">
        <w:r w:rsidR="005D3F9A">
          <w:rPr>
            <w:rFonts w:ascii="Arial" w:hAnsi="Arial" w:cs="Arial"/>
          </w:rPr>
          <w:t>)</w:t>
        </w:r>
      </w:ins>
      <w:del w:id="139" w:author="Andrew Lloyd" w:date="2018-08-13T12:06:00Z">
        <w:r w:rsidR="00831F8B" w:rsidDel="005D3F9A">
          <w:rPr>
            <w:rFonts w:ascii="Arial" w:hAnsi="Arial" w:cs="Arial"/>
          </w:rPr>
          <w:delText xml:space="preserve"> slots</w:delText>
        </w:r>
      </w:del>
      <w:r w:rsidR="00831F8B">
        <w:rPr>
          <w:rFonts w:ascii="Arial" w:hAnsi="Arial" w:cs="Arial"/>
        </w:rPr>
        <w:t xml:space="preserve">, and (ii) </w:t>
      </w:r>
      <w:ins w:id="140" w:author="Andrew Lloyd" w:date="2018-08-13T12:06:00Z">
        <w:r w:rsidR="005D3F9A">
          <w:rPr>
            <w:rFonts w:ascii="Arial" w:hAnsi="Arial" w:cs="Arial"/>
          </w:rPr>
          <w:t xml:space="preserve">daily </w:t>
        </w:r>
      </w:ins>
      <w:del w:id="141" w:author="Andrew Lloyd" w:date="2018-08-13T12:06:00Z">
        <w:r w:rsidR="00831F8B" w:rsidDel="005D3F9A">
          <w:rPr>
            <w:rFonts w:ascii="Arial" w:hAnsi="Arial" w:cs="Arial"/>
          </w:rPr>
          <w:delText xml:space="preserve">distributing </w:delText>
        </w:r>
      </w:del>
      <w:ins w:id="142" w:author="Andrew Lloyd" w:date="2018-08-13T12:06:00Z">
        <w:r w:rsidR="005D3F9A">
          <w:rPr>
            <w:rFonts w:ascii="Arial" w:hAnsi="Arial" w:cs="Arial"/>
          </w:rPr>
          <w:t xml:space="preserve">distribution </w:t>
        </w:r>
      </w:ins>
      <w:r w:rsidR="00831F8B">
        <w:rPr>
          <w:rFonts w:ascii="Arial" w:hAnsi="Arial" w:cs="Arial"/>
        </w:rPr>
        <w:t>sterile needles and syringes to all PWID at any one time from 2018 onwards. We assumed no drop-outs upon enrolment to NSP unless individuals are released from prisons.</w:t>
      </w:r>
    </w:p>
    <w:p w14:paraId="1435C96E" w14:textId="6EFE315F" w:rsidR="00AF7923" w:rsidRDefault="00AF7923" w:rsidP="00AF7923">
      <w:pPr>
        <w:spacing w:line="360" w:lineRule="auto"/>
        <w:jc w:val="both"/>
        <w:rPr>
          <w:rFonts w:ascii="Arial" w:hAnsi="Arial" w:cs="Arial"/>
        </w:rPr>
      </w:pPr>
    </w:p>
    <w:p w14:paraId="28B8FF27" w14:textId="73053D3A" w:rsidR="00C523B4" w:rsidRPr="00C523B4" w:rsidRDefault="00C523B4" w:rsidP="00AF7923">
      <w:pPr>
        <w:spacing w:line="360" w:lineRule="auto"/>
        <w:jc w:val="both"/>
        <w:rPr>
          <w:rFonts w:ascii="Arial" w:hAnsi="Arial" w:cs="Arial"/>
          <w:b/>
        </w:rPr>
      </w:pPr>
      <w:r w:rsidRPr="00C523B4">
        <w:rPr>
          <w:rFonts w:ascii="Arial" w:hAnsi="Arial" w:cs="Arial"/>
          <w:b/>
        </w:rPr>
        <w:t xml:space="preserve">Combinatorial </w:t>
      </w:r>
      <w:commentRangeStart w:id="143"/>
      <w:r w:rsidRPr="00C523B4">
        <w:rPr>
          <w:rFonts w:ascii="Arial" w:hAnsi="Arial" w:cs="Arial"/>
          <w:b/>
        </w:rPr>
        <w:t>strategy</w:t>
      </w:r>
      <w:commentRangeEnd w:id="143"/>
      <w:r>
        <w:rPr>
          <w:rStyle w:val="CommentReference"/>
        </w:rPr>
        <w:commentReference w:id="143"/>
      </w:r>
    </w:p>
    <w:p w14:paraId="010FB5B8" w14:textId="77777777" w:rsidR="00C523B4" w:rsidRPr="004652F0" w:rsidRDefault="00C523B4" w:rsidP="00AF7923">
      <w:pPr>
        <w:spacing w:line="360" w:lineRule="auto"/>
        <w:jc w:val="both"/>
        <w:rPr>
          <w:rFonts w:ascii="Arial" w:hAnsi="Arial" w:cs="Arial"/>
        </w:rPr>
      </w:pPr>
    </w:p>
    <w:p w14:paraId="6E7D2F80" w14:textId="77777777" w:rsidR="00AF7923" w:rsidRPr="006A58F7" w:rsidRDefault="00AF7923" w:rsidP="00AF7923">
      <w:pPr>
        <w:spacing w:line="360" w:lineRule="auto"/>
        <w:jc w:val="both"/>
        <w:outlineLvl w:val="0"/>
        <w:rPr>
          <w:rFonts w:ascii="Arial" w:hAnsi="Arial" w:cs="Arial"/>
          <w:bCs/>
          <w:lang w:val="en-US"/>
        </w:rPr>
      </w:pPr>
      <w:r w:rsidRPr="004652F0">
        <w:rPr>
          <w:rFonts w:ascii="Arial" w:hAnsi="Arial"/>
          <w:b/>
        </w:rPr>
        <w:t>Table</w:t>
      </w:r>
      <w:r>
        <w:rPr>
          <w:rFonts w:ascii="Arial" w:hAnsi="Arial"/>
          <w:b/>
        </w:rPr>
        <w:t xml:space="preserve"> </w:t>
      </w:r>
      <w:commentRangeStart w:id="144"/>
      <w:r>
        <w:rPr>
          <w:rFonts w:ascii="Arial" w:hAnsi="Arial"/>
          <w:b/>
        </w:rPr>
        <w:t>2</w:t>
      </w:r>
      <w:commentRangeEnd w:id="144"/>
      <w:r w:rsidR="00C523B4">
        <w:rPr>
          <w:rStyle w:val="CommentReference"/>
        </w:rPr>
        <w:commentReference w:id="144"/>
      </w:r>
      <w:r w:rsidRPr="004652F0">
        <w:rPr>
          <w:rFonts w:ascii="Arial" w:hAnsi="Arial"/>
          <w:b/>
        </w:rPr>
        <w:t xml:space="preserve">. </w:t>
      </w:r>
      <w:r w:rsidRPr="004652F0">
        <w:rPr>
          <w:rFonts w:ascii="Arial" w:hAnsi="Arial" w:cs="Arial"/>
          <w:bCs/>
          <w:lang w:val="en-US"/>
        </w:rPr>
        <w:t>Scenarios considered to perform onward projections in the model</w:t>
      </w:r>
    </w:p>
    <w:tbl>
      <w:tblPr>
        <w:tblStyle w:val="TableGrid"/>
        <w:tblW w:w="0" w:type="auto"/>
        <w:tblLook w:val="04A0" w:firstRow="1" w:lastRow="0" w:firstColumn="1" w:lastColumn="0" w:noHBand="0" w:noVBand="1"/>
      </w:tblPr>
      <w:tblGrid>
        <w:gridCol w:w="2332"/>
        <w:gridCol w:w="2495"/>
        <w:gridCol w:w="4189"/>
      </w:tblGrid>
      <w:tr w:rsidR="00AF7923" w:rsidRPr="004652F0" w14:paraId="0CBB6DA0" w14:textId="77777777" w:rsidTr="00F23DCB">
        <w:tc>
          <w:tcPr>
            <w:tcW w:w="2332" w:type="dxa"/>
            <w:tcBorders>
              <w:left w:val="single" w:sz="4" w:space="0" w:color="FFFFFF" w:themeColor="background1"/>
              <w:right w:val="single" w:sz="4" w:space="0" w:color="FFFFFF" w:themeColor="background1"/>
            </w:tcBorders>
          </w:tcPr>
          <w:p w14:paraId="539422DE" w14:textId="77777777" w:rsidR="00AF7923" w:rsidRPr="00ED5C23" w:rsidRDefault="00AF7923" w:rsidP="00D12283">
            <w:pPr>
              <w:spacing w:line="360" w:lineRule="auto"/>
              <w:jc w:val="both"/>
              <w:rPr>
                <w:rFonts w:ascii="Arial" w:hAnsi="Arial" w:cs="Arial"/>
                <w:b/>
                <w:sz w:val="22"/>
                <w:szCs w:val="22"/>
              </w:rPr>
            </w:pPr>
            <w:r>
              <w:rPr>
                <w:rFonts w:ascii="Arial" w:hAnsi="Arial" w:cs="Arial"/>
                <w:b/>
                <w:sz w:val="22"/>
                <w:szCs w:val="22"/>
              </w:rPr>
              <w:t>Prevention strategy</w:t>
            </w:r>
          </w:p>
        </w:tc>
        <w:tc>
          <w:tcPr>
            <w:tcW w:w="2495" w:type="dxa"/>
            <w:tcBorders>
              <w:left w:val="single" w:sz="4" w:space="0" w:color="FFFFFF" w:themeColor="background1"/>
              <w:right w:val="single" w:sz="4" w:space="0" w:color="FFFFFF" w:themeColor="background1"/>
            </w:tcBorders>
          </w:tcPr>
          <w:p w14:paraId="750A8D51" w14:textId="77777777" w:rsidR="00AF7923" w:rsidRPr="00ED5C23" w:rsidRDefault="00AF7923" w:rsidP="00D12283">
            <w:pPr>
              <w:spacing w:line="360" w:lineRule="auto"/>
              <w:jc w:val="both"/>
              <w:rPr>
                <w:rFonts w:ascii="Arial" w:hAnsi="Arial" w:cs="Arial"/>
                <w:b/>
              </w:rPr>
            </w:pPr>
            <w:r>
              <w:rPr>
                <w:rFonts w:ascii="Arial" w:hAnsi="Arial" w:cs="Arial"/>
                <w:b/>
              </w:rPr>
              <w:t>Scenario name</w:t>
            </w:r>
          </w:p>
        </w:tc>
        <w:tc>
          <w:tcPr>
            <w:tcW w:w="4189" w:type="dxa"/>
            <w:tcBorders>
              <w:left w:val="single" w:sz="4" w:space="0" w:color="FFFFFF" w:themeColor="background1"/>
              <w:right w:val="single" w:sz="4" w:space="0" w:color="FFFFFF" w:themeColor="background1"/>
            </w:tcBorders>
          </w:tcPr>
          <w:p w14:paraId="30DC4121" w14:textId="77777777" w:rsidR="00AF7923" w:rsidRPr="00ED5C23" w:rsidRDefault="00AF7923" w:rsidP="00D12283">
            <w:pPr>
              <w:spacing w:line="360" w:lineRule="auto"/>
              <w:jc w:val="both"/>
              <w:rPr>
                <w:rFonts w:ascii="Arial" w:hAnsi="Arial" w:cs="Arial"/>
                <w:b/>
                <w:sz w:val="22"/>
                <w:szCs w:val="22"/>
              </w:rPr>
            </w:pPr>
            <w:r w:rsidRPr="00ED5C23">
              <w:rPr>
                <w:rFonts w:ascii="Arial" w:hAnsi="Arial" w:cs="Arial"/>
                <w:b/>
                <w:sz w:val="22"/>
                <w:szCs w:val="22"/>
              </w:rPr>
              <w:t>Description</w:t>
            </w:r>
          </w:p>
        </w:tc>
      </w:tr>
      <w:tr w:rsidR="00AF7923" w:rsidRPr="004652F0" w14:paraId="79380763" w14:textId="77777777" w:rsidTr="00F23DCB">
        <w:tc>
          <w:tcPr>
            <w:tcW w:w="2332" w:type="dxa"/>
            <w:tcBorders>
              <w:left w:val="single" w:sz="4" w:space="0" w:color="FFFFFF" w:themeColor="background1"/>
              <w:bottom w:val="single" w:sz="4" w:space="0" w:color="000000" w:themeColor="text1"/>
              <w:right w:val="single" w:sz="4" w:space="0" w:color="FFFFFF" w:themeColor="background1"/>
            </w:tcBorders>
          </w:tcPr>
          <w:p w14:paraId="0D69566A" w14:textId="77777777" w:rsidR="00AF7923" w:rsidRPr="00ED5C23" w:rsidRDefault="00AF7923" w:rsidP="00D12283">
            <w:pPr>
              <w:spacing w:line="360" w:lineRule="auto"/>
              <w:jc w:val="both"/>
              <w:rPr>
                <w:rFonts w:ascii="Arial" w:hAnsi="Arial" w:cs="Arial"/>
                <w:sz w:val="22"/>
                <w:szCs w:val="22"/>
              </w:rPr>
            </w:pPr>
          </w:p>
        </w:tc>
        <w:tc>
          <w:tcPr>
            <w:tcW w:w="2495" w:type="dxa"/>
            <w:tcBorders>
              <w:left w:val="single" w:sz="4" w:space="0" w:color="FFFFFF" w:themeColor="background1"/>
              <w:bottom w:val="single" w:sz="4" w:space="0" w:color="000000" w:themeColor="text1"/>
              <w:right w:val="single" w:sz="4" w:space="0" w:color="FFFFFF" w:themeColor="background1"/>
            </w:tcBorders>
          </w:tcPr>
          <w:p w14:paraId="1D24D855" w14:textId="77777777" w:rsidR="00AF7923" w:rsidRDefault="00AF7923" w:rsidP="00D12283">
            <w:pPr>
              <w:spacing w:line="360" w:lineRule="auto"/>
              <w:jc w:val="both"/>
              <w:rPr>
                <w:rFonts w:ascii="Arial" w:hAnsi="Arial" w:cs="Arial"/>
              </w:rPr>
            </w:pPr>
            <w:r>
              <w:rPr>
                <w:rFonts w:ascii="Arial" w:hAnsi="Arial" w:cs="Arial"/>
              </w:rPr>
              <w:t>Status quo</w:t>
            </w:r>
          </w:p>
        </w:tc>
        <w:tc>
          <w:tcPr>
            <w:tcW w:w="4189" w:type="dxa"/>
            <w:tcBorders>
              <w:left w:val="single" w:sz="4" w:space="0" w:color="FFFFFF" w:themeColor="background1"/>
              <w:bottom w:val="single" w:sz="4" w:space="0" w:color="000000" w:themeColor="text1"/>
              <w:right w:val="single" w:sz="4" w:space="0" w:color="FFFFFF" w:themeColor="background1"/>
            </w:tcBorders>
          </w:tcPr>
          <w:p w14:paraId="298BF4B8" w14:textId="143D180B" w:rsidR="00AF7923" w:rsidRPr="00ED5C23" w:rsidRDefault="00AF7923" w:rsidP="00D12283">
            <w:pPr>
              <w:spacing w:line="360" w:lineRule="auto"/>
              <w:jc w:val="both"/>
              <w:rPr>
                <w:rFonts w:ascii="Arial" w:hAnsi="Arial" w:cs="Arial"/>
                <w:sz w:val="22"/>
                <w:szCs w:val="22"/>
              </w:rPr>
            </w:pPr>
            <w:r>
              <w:rPr>
                <w:rFonts w:ascii="Arial" w:hAnsi="Arial" w:cs="Arial"/>
                <w:sz w:val="22"/>
                <w:szCs w:val="22"/>
                <w:lang w:val="en-AU"/>
              </w:rPr>
              <w:t>maintain</w:t>
            </w:r>
            <w:r w:rsidRPr="00ED5C23">
              <w:rPr>
                <w:rFonts w:ascii="Arial" w:hAnsi="Arial" w:cs="Arial"/>
                <w:sz w:val="22"/>
                <w:szCs w:val="22"/>
                <w:lang w:val="en-AU"/>
              </w:rPr>
              <w:t xml:space="preserve"> </w:t>
            </w:r>
            <w:r w:rsidRPr="00A86CDB">
              <w:rPr>
                <w:rFonts w:ascii="Arial" w:hAnsi="Arial" w:cs="Arial"/>
                <w:i/>
                <w:sz w:val="22"/>
                <w:szCs w:val="22"/>
                <w:lang w:val="en-AU"/>
              </w:rPr>
              <w:t>n</w:t>
            </w:r>
            <w:r>
              <w:rPr>
                <w:rFonts w:ascii="Arial" w:hAnsi="Arial" w:cs="Arial"/>
                <w:sz w:val="22"/>
                <w:szCs w:val="22"/>
                <w:lang w:val="en-AU"/>
              </w:rPr>
              <w:t>=</w:t>
            </w:r>
            <w:r w:rsidR="00F23DCB">
              <w:rPr>
                <w:rFonts w:ascii="Arial" w:hAnsi="Arial" w:cs="Arial"/>
                <w:sz w:val="22"/>
                <w:szCs w:val="22"/>
                <w:lang w:val="en-AU"/>
              </w:rPr>
              <w:t xml:space="preserve">1000 </w:t>
            </w:r>
            <w:r w:rsidRPr="00ED5C23">
              <w:rPr>
                <w:rFonts w:ascii="Arial" w:hAnsi="Arial" w:cs="Arial"/>
                <w:sz w:val="22"/>
                <w:szCs w:val="22"/>
                <w:lang w:val="en-AU"/>
              </w:rPr>
              <w:t>DAA treatments annually from 2018</w:t>
            </w:r>
            <w:r>
              <w:rPr>
                <w:rFonts w:ascii="Arial" w:hAnsi="Arial" w:cs="Arial"/>
                <w:sz w:val="22"/>
                <w:szCs w:val="22"/>
                <w:lang w:val="en-AU"/>
              </w:rPr>
              <w:t xml:space="preserve"> and </w:t>
            </w:r>
            <w:r w:rsidRPr="00A86CDB">
              <w:rPr>
                <w:rFonts w:ascii="Arial" w:hAnsi="Arial" w:cs="Arial"/>
                <w:i/>
                <w:sz w:val="22"/>
                <w:szCs w:val="22"/>
                <w:lang w:val="en-AU"/>
              </w:rPr>
              <w:t>n</w:t>
            </w:r>
            <w:r>
              <w:rPr>
                <w:rFonts w:ascii="Arial" w:hAnsi="Arial" w:cs="Arial"/>
                <w:sz w:val="22"/>
                <w:szCs w:val="22"/>
                <w:lang w:val="en-AU"/>
              </w:rPr>
              <w:t>=</w:t>
            </w:r>
            <w:r w:rsidR="00F23DCB">
              <w:rPr>
                <w:rFonts w:ascii="Arial" w:hAnsi="Arial" w:cs="Arial"/>
                <w:sz w:val="22"/>
                <w:szCs w:val="22"/>
                <w:lang w:val="en-AU"/>
              </w:rPr>
              <w:t>1400</w:t>
            </w:r>
            <w:r w:rsidRPr="00ED5C23">
              <w:rPr>
                <w:rFonts w:ascii="Arial" w:hAnsi="Arial" w:cs="Arial"/>
                <w:sz w:val="22"/>
                <w:szCs w:val="22"/>
                <w:lang w:val="en-AU"/>
              </w:rPr>
              <w:t xml:space="preserve"> </w:t>
            </w:r>
            <w:r w:rsidR="00F23DCB">
              <w:rPr>
                <w:rFonts w:ascii="Arial" w:hAnsi="Arial" w:cs="Arial"/>
                <w:sz w:val="22"/>
                <w:szCs w:val="22"/>
                <w:lang w:val="en-AU"/>
              </w:rPr>
              <w:t>PWID</w:t>
            </w:r>
            <w:r w:rsidRPr="00ED5C23">
              <w:rPr>
                <w:rFonts w:ascii="Arial" w:hAnsi="Arial" w:cs="Arial"/>
                <w:sz w:val="22"/>
                <w:szCs w:val="22"/>
                <w:lang w:val="en-AU"/>
              </w:rPr>
              <w:t xml:space="preserve"> </w:t>
            </w:r>
            <w:r w:rsidR="00F23DCB">
              <w:rPr>
                <w:rFonts w:ascii="Arial" w:hAnsi="Arial" w:cs="Arial"/>
                <w:sz w:val="22"/>
                <w:szCs w:val="22"/>
                <w:lang w:val="en-AU"/>
              </w:rPr>
              <w:t>on</w:t>
            </w:r>
            <w:r w:rsidRPr="00ED5C23">
              <w:rPr>
                <w:rFonts w:ascii="Arial" w:hAnsi="Arial" w:cs="Arial"/>
                <w:sz w:val="22"/>
                <w:szCs w:val="22"/>
                <w:lang w:val="en-AU"/>
              </w:rPr>
              <w:t xml:space="preserve"> OST annually from 2017</w:t>
            </w:r>
            <w:r>
              <w:rPr>
                <w:rFonts w:ascii="Arial" w:hAnsi="Arial" w:cs="Arial"/>
                <w:sz w:val="22"/>
                <w:szCs w:val="22"/>
                <w:lang w:val="en-AU"/>
              </w:rPr>
              <w:t xml:space="preserve"> </w:t>
            </w:r>
          </w:p>
        </w:tc>
      </w:tr>
      <w:tr w:rsidR="00AF7923" w:rsidRPr="004652F0" w14:paraId="21D7B878" w14:textId="77777777" w:rsidTr="00F23DCB">
        <w:tc>
          <w:tcPr>
            <w:tcW w:w="2332"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75806B48" w14:textId="77777777" w:rsidR="00AF7923" w:rsidRPr="00ED5C23" w:rsidRDefault="00AF7923" w:rsidP="00D12283">
            <w:pPr>
              <w:spacing w:line="360" w:lineRule="auto"/>
              <w:jc w:val="both"/>
              <w:rPr>
                <w:rFonts w:ascii="Arial" w:hAnsi="Arial" w:cs="Arial"/>
                <w:sz w:val="22"/>
                <w:szCs w:val="22"/>
              </w:rPr>
            </w:pPr>
            <w:r>
              <w:rPr>
                <w:rFonts w:ascii="Arial" w:hAnsi="Arial" w:cs="Arial"/>
                <w:sz w:val="22"/>
                <w:szCs w:val="22"/>
              </w:rPr>
              <w:t>DAA</w:t>
            </w:r>
          </w:p>
        </w:tc>
        <w:tc>
          <w:tcPr>
            <w:tcW w:w="2495"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5AA08EFC" w14:textId="293E0AE8" w:rsidR="00AF7923" w:rsidRPr="00ED5C23" w:rsidRDefault="008F7DA7" w:rsidP="00D12283">
            <w:pPr>
              <w:spacing w:line="360" w:lineRule="auto"/>
              <w:jc w:val="both"/>
              <w:rPr>
                <w:rFonts w:ascii="Arial" w:hAnsi="Arial" w:cs="Arial"/>
              </w:rPr>
            </w:pPr>
            <w:r>
              <w:rPr>
                <w:rFonts w:ascii="Arial" w:hAnsi="Arial" w:cs="Arial"/>
              </w:rPr>
              <w:t>High coverage</w:t>
            </w:r>
            <w:r w:rsidR="00AF7923">
              <w:rPr>
                <w:rFonts w:ascii="Arial" w:hAnsi="Arial" w:cs="Arial"/>
              </w:rPr>
              <w:t xml:space="preserve"> </w:t>
            </w:r>
            <w:r>
              <w:rPr>
                <w:rFonts w:ascii="Arial" w:hAnsi="Arial" w:cs="Arial"/>
              </w:rPr>
              <w:t>DAA</w:t>
            </w:r>
          </w:p>
        </w:tc>
        <w:tc>
          <w:tcPr>
            <w:tcW w:w="4189"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5C9A2DB1" w14:textId="4C0CD650" w:rsidR="00AF7923" w:rsidRPr="00ED5C23" w:rsidRDefault="00F23DCB" w:rsidP="00D12283">
            <w:pPr>
              <w:spacing w:line="360" w:lineRule="auto"/>
              <w:jc w:val="both"/>
              <w:rPr>
                <w:rFonts w:ascii="Arial" w:hAnsi="Arial" w:cs="Arial"/>
                <w:sz w:val="22"/>
                <w:szCs w:val="22"/>
              </w:rPr>
            </w:pPr>
            <w:r>
              <w:rPr>
                <w:rFonts w:ascii="Arial" w:hAnsi="Arial" w:cs="Arial"/>
                <w:sz w:val="22"/>
                <w:szCs w:val="22"/>
                <w:lang w:val="en-AU"/>
              </w:rPr>
              <w:t xml:space="preserve">increase DAA treatments to </w:t>
            </w:r>
            <w:r w:rsidRPr="00F23DCB">
              <w:rPr>
                <w:rFonts w:ascii="Arial" w:hAnsi="Arial" w:cs="Arial"/>
                <w:i/>
                <w:sz w:val="22"/>
                <w:szCs w:val="22"/>
                <w:lang w:val="en-AU"/>
              </w:rPr>
              <w:t>n</w:t>
            </w:r>
            <w:r>
              <w:rPr>
                <w:rFonts w:ascii="Arial" w:hAnsi="Arial" w:cs="Arial"/>
                <w:sz w:val="22"/>
                <w:szCs w:val="22"/>
                <w:lang w:val="en-AU"/>
              </w:rPr>
              <w:t>=5000 individuals per year from 2018</w:t>
            </w:r>
            <w:r w:rsidR="0080121F">
              <w:rPr>
                <w:rFonts w:ascii="Arial" w:hAnsi="Arial" w:cs="Arial"/>
                <w:sz w:val="22"/>
                <w:szCs w:val="22"/>
                <w:lang w:val="en-AU"/>
              </w:rPr>
              <w:t xml:space="preserve"> while maintaining</w:t>
            </w:r>
            <w:r w:rsidR="0080121F">
              <w:rPr>
                <w:rFonts w:ascii="Arial" w:hAnsi="Arial" w:cs="Arial"/>
                <w:i/>
                <w:sz w:val="22"/>
                <w:szCs w:val="22"/>
                <w:lang w:val="en-AU"/>
              </w:rPr>
              <w:t xml:space="preserve"> </w:t>
            </w:r>
            <w:r w:rsidR="0080121F" w:rsidRPr="00F23DCB">
              <w:rPr>
                <w:rFonts w:ascii="Arial" w:hAnsi="Arial" w:cs="Arial"/>
                <w:i/>
                <w:sz w:val="22"/>
                <w:szCs w:val="22"/>
                <w:lang w:val="en-AU"/>
              </w:rPr>
              <w:t>n</w:t>
            </w:r>
            <w:r w:rsidR="0080121F">
              <w:rPr>
                <w:rFonts w:ascii="Arial" w:hAnsi="Arial" w:cs="Arial"/>
                <w:sz w:val="22"/>
                <w:szCs w:val="22"/>
                <w:lang w:val="en-AU"/>
              </w:rPr>
              <w:t>=1400 PWID on OST per year from 2018</w:t>
            </w:r>
          </w:p>
        </w:tc>
      </w:tr>
      <w:tr w:rsidR="00AF7923" w:rsidRPr="004652F0" w14:paraId="192C7FE3" w14:textId="77777777" w:rsidTr="00F23DCB">
        <w:tc>
          <w:tcPr>
            <w:tcW w:w="2332"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0CE8712E" w14:textId="77777777" w:rsidR="00AF7923" w:rsidRPr="00ED5C23" w:rsidRDefault="00AF7923" w:rsidP="00D12283">
            <w:pPr>
              <w:spacing w:line="360" w:lineRule="auto"/>
              <w:jc w:val="both"/>
              <w:rPr>
                <w:rFonts w:ascii="Arial" w:hAnsi="Arial" w:cs="Arial"/>
                <w:sz w:val="22"/>
                <w:szCs w:val="22"/>
              </w:rPr>
            </w:pPr>
            <w:r>
              <w:rPr>
                <w:rFonts w:ascii="Arial" w:hAnsi="Arial" w:cs="Arial"/>
                <w:sz w:val="22"/>
                <w:szCs w:val="22"/>
              </w:rPr>
              <w:t>OST</w:t>
            </w:r>
          </w:p>
        </w:tc>
        <w:tc>
          <w:tcPr>
            <w:tcW w:w="2495"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4C4A9B5F" w14:textId="0FB1BA53" w:rsidR="00AF7923" w:rsidRPr="00ED5C23" w:rsidRDefault="008F7DA7" w:rsidP="00D12283">
            <w:pPr>
              <w:spacing w:line="360" w:lineRule="auto"/>
              <w:jc w:val="both"/>
              <w:rPr>
                <w:rFonts w:ascii="Arial" w:hAnsi="Arial" w:cs="Arial"/>
              </w:rPr>
            </w:pPr>
            <w:r>
              <w:rPr>
                <w:rFonts w:ascii="Arial" w:hAnsi="Arial" w:cs="Arial"/>
              </w:rPr>
              <w:t>Medium coverage i</w:t>
            </w:r>
            <w:r w:rsidR="00F23DCB">
              <w:rPr>
                <w:rFonts w:ascii="Arial" w:hAnsi="Arial" w:cs="Arial"/>
              </w:rPr>
              <w:t>mprove</w:t>
            </w:r>
            <w:r>
              <w:rPr>
                <w:rFonts w:ascii="Arial" w:hAnsi="Arial" w:cs="Arial"/>
              </w:rPr>
              <w:t>d</w:t>
            </w:r>
            <w:r w:rsidR="00AF7923">
              <w:rPr>
                <w:rFonts w:ascii="Arial" w:hAnsi="Arial" w:cs="Arial"/>
              </w:rPr>
              <w:t xml:space="preserve"> OST</w:t>
            </w:r>
          </w:p>
        </w:tc>
        <w:tc>
          <w:tcPr>
            <w:tcW w:w="4189"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6537650D" w14:textId="0D130D8E" w:rsidR="00AF7923" w:rsidRPr="00ED5C23" w:rsidRDefault="00F23DCB" w:rsidP="00D12283">
            <w:pPr>
              <w:spacing w:line="360" w:lineRule="auto"/>
              <w:jc w:val="both"/>
              <w:rPr>
                <w:rFonts w:ascii="Arial" w:hAnsi="Arial" w:cs="Arial"/>
                <w:sz w:val="22"/>
                <w:szCs w:val="22"/>
              </w:rPr>
            </w:pPr>
            <w:r>
              <w:rPr>
                <w:rFonts w:ascii="Arial" w:hAnsi="Arial" w:cs="Arial"/>
                <w:sz w:val="22"/>
                <w:szCs w:val="22"/>
                <w:lang w:val="en-AU"/>
              </w:rPr>
              <w:t xml:space="preserve">apply improved OST to </w:t>
            </w:r>
            <w:r w:rsidRPr="00F23DCB">
              <w:rPr>
                <w:rFonts w:ascii="Arial" w:hAnsi="Arial" w:cs="Arial"/>
                <w:i/>
                <w:sz w:val="22"/>
                <w:szCs w:val="22"/>
                <w:lang w:val="en-AU"/>
              </w:rPr>
              <w:t>n</w:t>
            </w:r>
            <w:r>
              <w:rPr>
                <w:rFonts w:ascii="Arial" w:hAnsi="Arial" w:cs="Arial"/>
                <w:sz w:val="22"/>
                <w:szCs w:val="22"/>
                <w:lang w:val="en-AU"/>
              </w:rPr>
              <w:t>=1400 individuals per year from 2018</w:t>
            </w:r>
            <w:r w:rsidR="0080121F">
              <w:rPr>
                <w:rFonts w:ascii="Arial" w:hAnsi="Arial" w:cs="Arial"/>
                <w:sz w:val="22"/>
                <w:szCs w:val="22"/>
                <w:lang w:val="en-AU"/>
              </w:rPr>
              <w:t xml:space="preserve"> while maintaining n=1000 DAA treatments per year from 2018</w:t>
            </w:r>
          </w:p>
        </w:tc>
      </w:tr>
      <w:tr w:rsidR="00AF7923" w:rsidRPr="004652F0" w14:paraId="5BA5D5B3" w14:textId="77777777" w:rsidTr="00F23DCB">
        <w:tc>
          <w:tcPr>
            <w:tcW w:w="2332" w:type="dxa"/>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tcPr>
          <w:p w14:paraId="5B32EAF9" w14:textId="77777777" w:rsidR="00AF7923" w:rsidRPr="00ED5C23" w:rsidRDefault="00AF7923" w:rsidP="00D12283">
            <w:pPr>
              <w:spacing w:line="360" w:lineRule="auto"/>
              <w:jc w:val="both"/>
              <w:rPr>
                <w:rFonts w:ascii="Arial" w:hAnsi="Arial" w:cs="Arial"/>
                <w:sz w:val="22"/>
                <w:szCs w:val="22"/>
              </w:rPr>
            </w:pPr>
          </w:p>
        </w:tc>
        <w:tc>
          <w:tcPr>
            <w:tcW w:w="2495" w:type="dxa"/>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tcPr>
          <w:p w14:paraId="4B6D458C" w14:textId="325F8FC8" w:rsidR="00AF7923" w:rsidRPr="00ED5C23" w:rsidRDefault="008F7DA7" w:rsidP="00D12283">
            <w:pPr>
              <w:spacing w:line="360" w:lineRule="auto"/>
              <w:jc w:val="both"/>
              <w:rPr>
                <w:rFonts w:ascii="Arial" w:hAnsi="Arial" w:cs="Arial"/>
              </w:rPr>
            </w:pPr>
            <w:r>
              <w:rPr>
                <w:rFonts w:ascii="Arial" w:hAnsi="Arial" w:cs="Arial"/>
              </w:rPr>
              <w:t xml:space="preserve">High coverage </w:t>
            </w:r>
            <w:r w:rsidR="00F23DCB">
              <w:rPr>
                <w:rFonts w:ascii="Arial" w:hAnsi="Arial" w:cs="Arial"/>
              </w:rPr>
              <w:t>improve</w:t>
            </w:r>
            <w:r>
              <w:rPr>
                <w:rFonts w:ascii="Arial" w:hAnsi="Arial" w:cs="Arial"/>
              </w:rPr>
              <w:t>d</w:t>
            </w:r>
            <w:r w:rsidR="00AF7923">
              <w:rPr>
                <w:rFonts w:ascii="Arial" w:hAnsi="Arial" w:cs="Arial"/>
              </w:rPr>
              <w:t xml:space="preserve"> OST</w:t>
            </w:r>
          </w:p>
        </w:tc>
        <w:tc>
          <w:tcPr>
            <w:tcW w:w="4189" w:type="dxa"/>
            <w:tcBorders>
              <w:top w:val="single" w:sz="4" w:space="0" w:color="FFFFFF" w:themeColor="background1"/>
              <w:left w:val="single" w:sz="4" w:space="0" w:color="FFFFFF" w:themeColor="background1"/>
              <w:bottom w:val="single" w:sz="4" w:space="0" w:color="000000" w:themeColor="text1"/>
              <w:right w:val="single" w:sz="4" w:space="0" w:color="FFFFFF" w:themeColor="background1"/>
            </w:tcBorders>
          </w:tcPr>
          <w:p w14:paraId="3A11E5B3" w14:textId="0BC6FE00" w:rsidR="00AF7923" w:rsidRPr="00ED5C23" w:rsidRDefault="00F23DCB" w:rsidP="00D12283">
            <w:pPr>
              <w:spacing w:line="360" w:lineRule="auto"/>
              <w:jc w:val="both"/>
              <w:rPr>
                <w:rFonts w:ascii="Arial" w:hAnsi="Arial" w:cs="Arial"/>
                <w:sz w:val="22"/>
                <w:szCs w:val="22"/>
              </w:rPr>
            </w:pPr>
            <w:r>
              <w:rPr>
                <w:rFonts w:ascii="Arial" w:hAnsi="Arial" w:cs="Arial"/>
                <w:sz w:val="22"/>
                <w:szCs w:val="22"/>
                <w:lang w:val="en-AU"/>
              </w:rPr>
              <w:t>apply improved OST to all PWID per year from 2018</w:t>
            </w:r>
            <w:r w:rsidR="0080121F">
              <w:rPr>
                <w:rFonts w:ascii="Arial" w:hAnsi="Arial" w:cs="Arial"/>
                <w:sz w:val="22"/>
                <w:szCs w:val="22"/>
                <w:lang w:val="en-AU"/>
              </w:rPr>
              <w:t xml:space="preserve"> while maintaining n=1000 DAA treatments per year from 2018</w:t>
            </w:r>
          </w:p>
        </w:tc>
      </w:tr>
      <w:tr w:rsidR="00AF7923" w:rsidRPr="004652F0" w14:paraId="57470FB8" w14:textId="77777777" w:rsidTr="00F23DCB">
        <w:tc>
          <w:tcPr>
            <w:tcW w:w="2332"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04040D6C" w14:textId="77777777" w:rsidR="00AF7923" w:rsidRPr="00ED5C23" w:rsidRDefault="00AF7923" w:rsidP="00D12283">
            <w:pPr>
              <w:spacing w:line="360" w:lineRule="auto"/>
              <w:jc w:val="both"/>
              <w:rPr>
                <w:rFonts w:ascii="Arial" w:hAnsi="Arial" w:cs="Arial"/>
                <w:sz w:val="22"/>
                <w:szCs w:val="22"/>
              </w:rPr>
            </w:pPr>
            <w:r w:rsidRPr="00ED5C23">
              <w:rPr>
                <w:rFonts w:ascii="Arial" w:hAnsi="Arial" w:cs="Arial"/>
                <w:sz w:val="22"/>
                <w:szCs w:val="22"/>
              </w:rPr>
              <w:lastRenderedPageBreak/>
              <w:t>NSP</w:t>
            </w:r>
          </w:p>
        </w:tc>
        <w:tc>
          <w:tcPr>
            <w:tcW w:w="2495"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2A839019" w14:textId="0F66674B" w:rsidR="00AF7923" w:rsidRPr="00A86CDB" w:rsidRDefault="008F7DA7" w:rsidP="00D12283">
            <w:pPr>
              <w:spacing w:line="360" w:lineRule="auto"/>
              <w:jc w:val="both"/>
              <w:rPr>
                <w:rFonts w:ascii="Arial" w:hAnsi="Arial" w:cs="Arial"/>
                <w:i/>
              </w:rPr>
            </w:pPr>
            <w:r>
              <w:rPr>
                <w:rFonts w:ascii="Arial" w:hAnsi="Arial" w:cs="Arial"/>
              </w:rPr>
              <w:t xml:space="preserve">Medium coverage </w:t>
            </w:r>
            <w:r w:rsidR="00F23DCB">
              <w:rPr>
                <w:rFonts w:ascii="Arial" w:hAnsi="Arial" w:cs="Arial"/>
              </w:rPr>
              <w:t>NSP</w:t>
            </w:r>
          </w:p>
        </w:tc>
        <w:tc>
          <w:tcPr>
            <w:tcW w:w="4189"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143BDAD6" w14:textId="62E9C987" w:rsidR="00AF7923" w:rsidRPr="0080121F" w:rsidRDefault="00B9471F" w:rsidP="00D12283">
            <w:pPr>
              <w:spacing w:line="360" w:lineRule="auto"/>
              <w:jc w:val="both"/>
              <w:rPr>
                <w:rFonts w:ascii="Arial" w:hAnsi="Arial" w:cs="Arial"/>
                <w:sz w:val="22"/>
                <w:szCs w:val="22"/>
              </w:rPr>
            </w:pPr>
            <w:r>
              <w:rPr>
                <w:rFonts w:ascii="Arial" w:hAnsi="Arial" w:cs="Arial"/>
                <w:sz w:val="22"/>
                <w:szCs w:val="22"/>
                <w:lang w:val="en-AU"/>
              </w:rPr>
              <w:t>d</w:t>
            </w:r>
            <w:r w:rsidR="008F7DA7">
              <w:rPr>
                <w:rFonts w:ascii="Arial" w:hAnsi="Arial" w:cs="Arial"/>
                <w:sz w:val="22"/>
                <w:szCs w:val="22"/>
                <w:lang w:val="en-AU"/>
              </w:rPr>
              <w:t>istribute NSP to</w:t>
            </w:r>
            <w:r w:rsidR="008F7DA7">
              <w:rPr>
                <w:rFonts w:ascii="Arial" w:hAnsi="Arial" w:cs="Arial"/>
                <w:i/>
                <w:sz w:val="22"/>
                <w:szCs w:val="22"/>
                <w:lang w:val="en-AU"/>
              </w:rPr>
              <w:t xml:space="preserve"> </w:t>
            </w:r>
            <w:r w:rsidR="00AF7923" w:rsidRPr="00A86CDB">
              <w:rPr>
                <w:rFonts w:ascii="Arial" w:hAnsi="Arial" w:cs="Arial"/>
                <w:i/>
                <w:sz w:val="22"/>
                <w:szCs w:val="22"/>
                <w:lang w:val="en-AU"/>
              </w:rPr>
              <w:t>n</w:t>
            </w:r>
            <w:r w:rsidR="00AF7923">
              <w:rPr>
                <w:rFonts w:ascii="Arial" w:hAnsi="Arial" w:cs="Arial"/>
                <w:sz w:val="22"/>
                <w:szCs w:val="22"/>
                <w:lang w:val="en-AU"/>
              </w:rPr>
              <w:t>=</w:t>
            </w:r>
            <w:r w:rsidR="00AF7923" w:rsidRPr="00ED5C23">
              <w:rPr>
                <w:rFonts w:ascii="Arial" w:hAnsi="Arial" w:cs="Arial"/>
                <w:sz w:val="22"/>
                <w:szCs w:val="22"/>
                <w:lang w:val="en-AU"/>
              </w:rPr>
              <w:t>1</w:t>
            </w:r>
            <w:r w:rsidR="008F7DA7">
              <w:rPr>
                <w:rFonts w:ascii="Arial" w:hAnsi="Arial" w:cs="Arial"/>
                <w:sz w:val="22"/>
                <w:szCs w:val="22"/>
                <w:lang w:val="en-AU"/>
              </w:rPr>
              <w:t>4</w:t>
            </w:r>
            <w:r w:rsidR="00AF7923" w:rsidRPr="00ED5C23">
              <w:rPr>
                <w:rFonts w:ascii="Arial" w:hAnsi="Arial" w:cs="Arial"/>
                <w:sz w:val="22"/>
                <w:szCs w:val="22"/>
                <w:lang w:val="en-AU"/>
              </w:rPr>
              <w:t xml:space="preserve">00 </w:t>
            </w:r>
            <w:r w:rsidR="008F7DA7">
              <w:rPr>
                <w:rFonts w:ascii="Arial" w:hAnsi="Arial" w:cs="Arial"/>
                <w:sz w:val="22"/>
                <w:szCs w:val="22"/>
                <w:lang w:val="en-AU"/>
              </w:rPr>
              <w:t>PWID</w:t>
            </w:r>
            <w:r w:rsidR="00AF7923" w:rsidRPr="00ED5C23">
              <w:rPr>
                <w:rFonts w:ascii="Arial" w:hAnsi="Arial" w:cs="Arial"/>
                <w:sz w:val="22"/>
                <w:szCs w:val="22"/>
                <w:lang w:val="en-AU"/>
              </w:rPr>
              <w:t xml:space="preserve"> </w:t>
            </w:r>
            <w:r w:rsidR="008F7DA7">
              <w:rPr>
                <w:rFonts w:ascii="Arial" w:hAnsi="Arial" w:cs="Arial"/>
                <w:sz w:val="22"/>
                <w:szCs w:val="22"/>
                <w:lang w:val="en-AU"/>
              </w:rPr>
              <w:t>per year</w:t>
            </w:r>
            <w:r w:rsidR="00AF7923" w:rsidRPr="00ED5C23">
              <w:rPr>
                <w:rFonts w:ascii="Arial" w:hAnsi="Arial" w:cs="Arial"/>
                <w:sz w:val="22"/>
                <w:szCs w:val="22"/>
                <w:lang w:val="en-AU"/>
              </w:rPr>
              <w:t xml:space="preserve"> from 2018</w:t>
            </w:r>
            <w:r w:rsidR="0080121F">
              <w:rPr>
                <w:rFonts w:ascii="Arial" w:hAnsi="Arial" w:cs="Arial"/>
                <w:sz w:val="22"/>
                <w:szCs w:val="22"/>
                <w:lang w:val="en-AU"/>
              </w:rPr>
              <w:t xml:space="preserve"> while maintaining</w:t>
            </w:r>
            <w:r w:rsidR="0080121F">
              <w:rPr>
                <w:rFonts w:ascii="Arial" w:hAnsi="Arial" w:cs="Arial"/>
                <w:i/>
                <w:sz w:val="22"/>
                <w:szCs w:val="22"/>
                <w:lang w:val="en-AU"/>
              </w:rPr>
              <w:t xml:space="preserve"> </w:t>
            </w:r>
            <w:r w:rsidR="0080121F" w:rsidRPr="00F23DCB">
              <w:rPr>
                <w:rFonts w:ascii="Arial" w:hAnsi="Arial" w:cs="Arial"/>
                <w:i/>
                <w:sz w:val="22"/>
                <w:szCs w:val="22"/>
                <w:lang w:val="en-AU"/>
              </w:rPr>
              <w:t>n</w:t>
            </w:r>
            <w:r w:rsidR="0080121F">
              <w:rPr>
                <w:rFonts w:ascii="Arial" w:hAnsi="Arial" w:cs="Arial"/>
                <w:sz w:val="22"/>
                <w:szCs w:val="22"/>
                <w:lang w:val="en-AU"/>
              </w:rPr>
              <w:t>=1000 DAA treatments per year and n=1400 PWID on OST per year from 2018</w:t>
            </w:r>
          </w:p>
        </w:tc>
      </w:tr>
      <w:tr w:rsidR="00AF7923" w:rsidRPr="004652F0" w14:paraId="292EC514" w14:textId="77777777" w:rsidTr="00F23DCB">
        <w:tc>
          <w:tcPr>
            <w:tcW w:w="23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C32E6BA" w14:textId="77777777" w:rsidR="00AF7923" w:rsidRPr="00ED5C23" w:rsidRDefault="00AF7923" w:rsidP="00D12283">
            <w:pPr>
              <w:spacing w:line="360" w:lineRule="auto"/>
              <w:jc w:val="both"/>
              <w:rPr>
                <w:rFonts w:ascii="Arial" w:hAnsi="Arial" w:cs="Arial"/>
                <w:sz w:val="22"/>
                <w:szCs w:val="22"/>
              </w:rPr>
            </w:pPr>
          </w:p>
        </w:tc>
        <w:tc>
          <w:tcPr>
            <w:tcW w:w="24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7CA4217" w14:textId="242ACB89" w:rsidR="00AF7923" w:rsidRPr="009D42A4" w:rsidRDefault="008F7DA7" w:rsidP="00D12283">
            <w:pPr>
              <w:spacing w:line="360" w:lineRule="auto"/>
              <w:jc w:val="both"/>
              <w:rPr>
                <w:rFonts w:ascii="Arial" w:hAnsi="Arial" w:cs="Arial"/>
              </w:rPr>
            </w:pPr>
            <w:r>
              <w:rPr>
                <w:rFonts w:ascii="Arial" w:hAnsi="Arial" w:cs="Arial"/>
              </w:rPr>
              <w:t>High coverage NSP</w:t>
            </w:r>
          </w:p>
        </w:tc>
        <w:tc>
          <w:tcPr>
            <w:tcW w:w="41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5564200" w14:textId="1D2E0EB2" w:rsidR="00AF7923" w:rsidRPr="00ED5C23" w:rsidRDefault="00B9471F" w:rsidP="00D12283">
            <w:pPr>
              <w:spacing w:line="360" w:lineRule="auto"/>
              <w:jc w:val="both"/>
              <w:rPr>
                <w:rFonts w:ascii="Arial" w:hAnsi="Arial" w:cs="Arial"/>
                <w:sz w:val="22"/>
                <w:szCs w:val="22"/>
              </w:rPr>
            </w:pPr>
            <w:r>
              <w:rPr>
                <w:rFonts w:ascii="Arial" w:hAnsi="Arial" w:cs="Arial"/>
                <w:sz w:val="22"/>
                <w:szCs w:val="22"/>
                <w:lang w:val="en-AU"/>
              </w:rPr>
              <w:t>d</w:t>
            </w:r>
            <w:r w:rsidR="008F7DA7">
              <w:rPr>
                <w:rFonts w:ascii="Arial" w:hAnsi="Arial" w:cs="Arial"/>
                <w:sz w:val="22"/>
                <w:szCs w:val="22"/>
                <w:lang w:val="en-AU"/>
              </w:rPr>
              <w:t>istribute NSP to</w:t>
            </w:r>
            <w:r w:rsidR="008F7DA7">
              <w:rPr>
                <w:rFonts w:ascii="Arial" w:hAnsi="Arial" w:cs="Arial"/>
                <w:i/>
                <w:sz w:val="22"/>
                <w:szCs w:val="22"/>
                <w:lang w:val="en-AU"/>
              </w:rPr>
              <w:t xml:space="preserve"> </w:t>
            </w:r>
            <w:r w:rsidR="008F7DA7" w:rsidRPr="008F7DA7">
              <w:rPr>
                <w:rFonts w:ascii="Arial" w:hAnsi="Arial" w:cs="Arial"/>
                <w:sz w:val="22"/>
                <w:szCs w:val="22"/>
                <w:lang w:val="en-AU"/>
              </w:rPr>
              <w:t>all</w:t>
            </w:r>
            <w:r w:rsidR="008F7DA7" w:rsidRPr="00ED5C23">
              <w:rPr>
                <w:rFonts w:ascii="Arial" w:hAnsi="Arial" w:cs="Arial"/>
                <w:sz w:val="22"/>
                <w:szCs w:val="22"/>
                <w:lang w:val="en-AU"/>
              </w:rPr>
              <w:t xml:space="preserve"> </w:t>
            </w:r>
            <w:r w:rsidR="008F7DA7">
              <w:rPr>
                <w:rFonts w:ascii="Arial" w:hAnsi="Arial" w:cs="Arial"/>
                <w:sz w:val="22"/>
                <w:szCs w:val="22"/>
                <w:lang w:val="en-AU"/>
              </w:rPr>
              <w:t>PWID</w:t>
            </w:r>
            <w:r w:rsidR="008F7DA7" w:rsidRPr="00ED5C23">
              <w:rPr>
                <w:rFonts w:ascii="Arial" w:hAnsi="Arial" w:cs="Arial"/>
                <w:sz w:val="22"/>
                <w:szCs w:val="22"/>
                <w:lang w:val="en-AU"/>
              </w:rPr>
              <w:t xml:space="preserve"> </w:t>
            </w:r>
            <w:r w:rsidR="008F7DA7">
              <w:rPr>
                <w:rFonts w:ascii="Arial" w:hAnsi="Arial" w:cs="Arial"/>
                <w:sz w:val="22"/>
                <w:szCs w:val="22"/>
                <w:lang w:val="en-AU"/>
              </w:rPr>
              <w:t>per year</w:t>
            </w:r>
            <w:r w:rsidR="008F7DA7" w:rsidRPr="00ED5C23">
              <w:rPr>
                <w:rFonts w:ascii="Arial" w:hAnsi="Arial" w:cs="Arial"/>
                <w:sz w:val="22"/>
                <w:szCs w:val="22"/>
                <w:lang w:val="en-AU"/>
              </w:rPr>
              <w:t xml:space="preserve"> from 2018</w:t>
            </w:r>
            <w:r w:rsidR="0080121F">
              <w:rPr>
                <w:rFonts w:ascii="Arial" w:hAnsi="Arial" w:cs="Arial"/>
                <w:sz w:val="22"/>
                <w:szCs w:val="22"/>
                <w:lang w:val="en-AU"/>
              </w:rPr>
              <w:t xml:space="preserve"> while maintaining</w:t>
            </w:r>
            <w:r w:rsidR="0080121F">
              <w:rPr>
                <w:rFonts w:ascii="Arial" w:hAnsi="Arial" w:cs="Arial"/>
                <w:i/>
                <w:sz w:val="22"/>
                <w:szCs w:val="22"/>
                <w:lang w:val="en-AU"/>
              </w:rPr>
              <w:t xml:space="preserve"> </w:t>
            </w:r>
            <w:r w:rsidR="0080121F" w:rsidRPr="00F23DCB">
              <w:rPr>
                <w:rFonts w:ascii="Arial" w:hAnsi="Arial" w:cs="Arial"/>
                <w:i/>
                <w:sz w:val="22"/>
                <w:szCs w:val="22"/>
                <w:lang w:val="en-AU"/>
              </w:rPr>
              <w:t>n</w:t>
            </w:r>
            <w:r w:rsidR="0080121F">
              <w:rPr>
                <w:rFonts w:ascii="Arial" w:hAnsi="Arial" w:cs="Arial"/>
                <w:sz w:val="22"/>
                <w:szCs w:val="22"/>
                <w:lang w:val="en-AU"/>
              </w:rPr>
              <w:t>=1000 DAA treatments per year and n=1400 PWID on OST per year from 2018</w:t>
            </w:r>
          </w:p>
        </w:tc>
      </w:tr>
      <w:tr w:rsidR="00AF7923" w:rsidRPr="004652F0" w14:paraId="17AE5DC5" w14:textId="77777777" w:rsidTr="00F23DCB">
        <w:tc>
          <w:tcPr>
            <w:tcW w:w="2332"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64FF2E9F" w14:textId="3C18D8E4" w:rsidR="00AF7923" w:rsidRPr="00ED5C23" w:rsidRDefault="0080121F" w:rsidP="00D12283">
            <w:pPr>
              <w:spacing w:line="360" w:lineRule="auto"/>
              <w:jc w:val="both"/>
              <w:rPr>
                <w:rFonts w:ascii="Arial" w:hAnsi="Arial" w:cs="Arial"/>
                <w:sz w:val="22"/>
                <w:szCs w:val="22"/>
              </w:rPr>
            </w:pPr>
            <w:r>
              <w:rPr>
                <w:rFonts w:ascii="Arial" w:hAnsi="Arial" w:cs="Arial"/>
                <w:sz w:val="22"/>
                <w:szCs w:val="22"/>
              </w:rPr>
              <w:t>Combinatorial</w:t>
            </w:r>
          </w:p>
        </w:tc>
        <w:tc>
          <w:tcPr>
            <w:tcW w:w="2495"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2CAC7A3B" w14:textId="327FD1CF" w:rsidR="00AF7923" w:rsidRDefault="00FE4FCD" w:rsidP="00D12283">
            <w:pPr>
              <w:spacing w:line="360" w:lineRule="auto"/>
              <w:jc w:val="both"/>
              <w:rPr>
                <w:rFonts w:ascii="Arial" w:hAnsi="Arial" w:cs="Arial"/>
              </w:rPr>
            </w:pPr>
            <w:r>
              <w:rPr>
                <w:rFonts w:ascii="Arial" w:hAnsi="Arial" w:cs="Arial"/>
              </w:rPr>
              <w:t>High coverage DAA + High coverage improved OST</w:t>
            </w:r>
          </w:p>
        </w:tc>
        <w:tc>
          <w:tcPr>
            <w:tcW w:w="4189" w:type="dxa"/>
            <w:tcBorders>
              <w:top w:val="single" w:sz="4" w:space="0" w:color="000000" w:themeColor="text1"/>
              <w:left w:val="single" w:sz="4" w:space="0" w:color="FFFFFF" w:themeColor="background1"/>
              <w:bottom w:val="single" w:sz="4" w:space="0" w:color="FFFFFF" w:themeColor="background1"/>
              <w:right w:val="single" w:sz="4" w:space="0" w:color="FFFFFF" w:themeColor="background1"/>
            </w:tcBorders>
          </w:tcPr>
          <w:p w14:paraId="6FD9F58F" w14:textId="2E1287A5" w:rsidR="00AF7923" w:rsidRPr="00ED5C23" w:rsidRDefault="00FE4FCD" w:rsidP="00D12283">
            <w:pPr>
              <w:spacing w:line="360" w:lineRule="auto"/>
              <w:jc w:val="both"/>
              <w:rPr>
                <w:rFonts w:ascii="Arial" w:hAnsi="Arial" w:cs="Arial"/>
                <w:sz w:val="22"/>
                <w:szCs w:val="22"/>
              </w:rPr>
            </w:pPr>
            <w:r>
              <w:rPr>
                <w:rFonts w:ascii="Arial" w:hAnsi="Arial" w:cs="Arial"/>
                <w:sz w:val="22"/>
                <w:szCs w:val="22"/>
                <w:lang w:val="en-AU"/>
              </w:rPr>
              <w:t xml:space="preserve">increase DAA treatments to </w:t>
            </w:r>
            <w:r w:rsidRPr="00F23DCB">
              <w:rPr>
                <w:rFonts w:ascii="Arial" w:hAnsi="Arial" w:cs="Arial"/>
                <w:i/>
                <w:sz w:val="22"/>
                <w:szCs w:val="22"/>
                <w:lang w:val="en-AU"/>
              </w:rPr>
              <w:t>n</w:t>
            </w:r>
            <w:r>
              <w:rPr>
                <w:rFonts w:ascii="Arial" w:hAnsi="Arial" w:cs="Arial"/>
                <w:sz w:val="22"/>
                <w:szCs w:val="22"/>
                <w:lang w:val="en-AU"/>
              </w:rPr>
              <w:t xml:space="preserve">=5000 individuals per year </w:t>
            </w:r>
            <w:r w:rsidR="003C4D8F">
              <w:rPr>
                <w:rFonts w:ascii="Arial" w:hAnsi="Arial" w:cs="Arial"/>
                <w:sz w:val="22"/>
                <w:szCs w:val="22"/>
                <w:lang w:val="en-AU"/>
              </w:rPr>
              <w:t>and apply improved OST to all PWID per year from 2018 while maintaining n=1000 DAA treatments per year from 2018</w:t>
            </w:r>
          </w:p>
        </w:tc>
      </w:tr>
      <w:tr w:rsidR="00AF7923" w:rsidRPr="004652F0" w14:paraId="465EE135" w14:textId="77777777" w:rsidTr="0080121F">
        <w:tc>
          <w:tcPr>
            <w:tcW w:w="23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501AEC" w14:textId="77777777" w:rsidR="00AF7923" w:rsidRPr="00ED5C23" w:rsidRDefault="00AF7923" w:rsidP="00D12283">
            <w:pPr>
              <w:spacing w:line="360" w:lineRule="auto"/>
              <w:jc w:val="both"/>
              <w:rPr>
                <w:rFonts w:ascii="Arial" w:hAnsi="Arial" w:cs="Arial"/>
                <w:sz w:val="22"/>
                <w:szCs w:val="22"/>
              </w:rPr>
            </w:pPr>
          </w:p>
        </w:tc>
        <w:tc>
          <w:tcPr>
            <w:tcW w:w="24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72586BB" w14:textId="7EDF93C6" w:rsidR="00AF7923" w:rsidRDefault="00FE4FCD" w:rsidP="00D12283">
            <w:pPr>
              <w:spacing w:line="360" w:lineRule="auto"/>
              <w:jc w:val="both"/>
              <w:rPr>
                <w:rFonts w:ascii="Arial" w:hAnsi="Arial" w:cs="Arial"/>
              </w:rPr>
            </w:pPr>
            <w:r>
              <w:rPr>
                <w:rFonts w:ascii="Arial" w:hAnsi="Arial" w:cs="Arial"/>
              </w:rPr>
              <w:t>High coverage improved OST + High coverage NSP</w:t>
            </w:r>
          </w:p>
        </w:tc>
        <w:tc>
          <w:tcPr>
            <w:tcW w:w="41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5AE9A35" w14:textId="266B4ED9" w:rsidR="0088051B" w:rsidRPr="0088051B" w:rsidRDefault="009E1744" w:rsidP="00D12283">
            <w:pPr>
              <w:spacing w:line="360" w:lineRule="auto"/>
              <w:jc w:val="both"/>
              <w:rPr>
                <w:rFonts w:ascii="Arial" w:hAnsi="Arial" w:cs="Arial"/>
                <w:sz w:val="22"/>
                <w:szCs w:val="22"/>
                <w:lang w:val="en-AU"/>
              </w:rPr>
            </w:pPr>
            <w:r>
              <w:rPr>
                <w:rFonts w:ascii="Arial" w:hAnsi="Arial" w:cs="Arial"/>
                <w:sz w:val="22"/>
                <w:szCs w:val="22"/>
                <w:lang w:val="en-AU"/>
              </w:rPr>
              <w:t>apply improved OST to all PWID per year and distribute NSP to</w:t>
            </w:r>
            <w:r>
              <w:rPr>
                <w:rFonts w:ascii="Arial" w:hAnsi="Arial" w:cs="Arial"/>
                <w:i/>
                <w:sz w:val="22"/>
                <w:szCs w:val="22"/>
                <w:lang w:val="en-AU"/>
              </w:rPr>
              <w:t xml:space="preserve"> </w:t>
            </w:r>
            <w:r w:rsidRPr="008F7DA7">
              <w:rPr>
                <w:rFonts w:ascii="Arial" w:hAnsi="Arial" w:cs="Arial"/>
                <w:sz w:val="22"/>
                <w:szCs w:val="22"/>
                <w:lang w:val="en-AU"/>
              </w:rPr>
              <w:t>all</w:t>
            </w:r>
            <w:r w:rsidRPr="00ED5C23">
              <w:rPr>
                <w:rFonts w:ascii="Arial" w:hAnsi="Arial" w:cs="Arial"/>
                <w:sz w:val="22"/>
                <w:szCs w:val="22"/>
                <w:lang w:val="en-AU"/>
              </w:rPr>
              <w:t xml:space="preserve"> </w:t>
            </w:r>
            <w:r>
              <w:rPr>
                <w:rFonts w:ascii="Arial" w:hAnsi="Arial" w:cs="Arial"/>
                <w:sz w:val="22"/>
                <w:szCs w:val="22"/>
                <w:lang w:val="en-AU"/>
              </w:rPr>
              <w:t>PWID</w:t>
            </w:r>
            <w:r w:rsidRPr="00ED5C23">
              <w:rPr>
                <w:rFonts w:ascii="Arial" w:hAnsi="Arial" w:cs="Arial"/>
                <w:sz w:val="22"/>
                <w:szCs w:val="22"/>
                <w:lang w:val="en-AU"/>
              </w:rPr>
              <w:t xml:space="preserve"> </w:t>
            </w:r>
            <w:r>
              <w:rPr>
                <w:rFonts w:ascii="Arial" w:hAnsi="Arial" w:cs="Arial"/>
                <w:sz w:val="22"/>
                <w:szCs w:val="22"/>
                <w:lang w:val="en-AU"/>
              </w:rPr>
              <w:t>per year</w:t>
            </w:r>
            <w:r w:rsidRPr="00ED5C23">
              <w:rPr>
                <w:rFonts w:ascii="Arial" w:hAnsi="Arial" w:cs="Arial"/>
                <w:sz w:val="22"/>
                <w:szCs w:val="22"/>
                <w:lang w:val="en-AU"/>
              </w:rPr>
              <w:t xml:space="preserve"> from 2018</w:t>
            </w:r>
            <w:r>
              <w:rPr>
                <w:rFonts w:ascii="Arial" w:hAnsi="Arial" w:cs="Arial"/>
                <w:sz w:val="22"/>
                <w:szCs w:val="22"/>
                <w:lang w:val="en-AU"/>
              </w:rPr>
              <w:t xml:space="preserve"> </w:t>
            </w:r>
          </w:p>
        </w:tc>
      </w:tr>
      <w:tr w:rsidR="0080121F" w:rsidRPr="004652F0" w14:paraId="1C813285" w14:textId="77777777" w:rsidTr="0080121F">
        <w:tc>
          <w:tcPr>
            <w:tcW w:w="233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6D9841B" w14:textId="77777777" w:rsidR="0080121F" w:rsidRPr="00ED5C23" w:rsidRDefault="0080121F" w:rsidP="0080121F">
            <w:pPr>
              <w:spacing w:line="360" w:lineRule="auto"/>
              <w:jc w:val="both"/>
              <w:rPr>
                <w:rFonts w:ascii="Arial" w:hAnsi="Arial" w:cs="Arial"/>
                <w:sz w:val="22"/>
                <w:szCs w:val="22"/>
              </w:rPr>
            </w:pPr>
          </w:p>
        </w:tc>
        <w:tc>
          <w:tcPr>
            <w:tcW w:w="249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1ADEB42" w14:textId="34E206C5" w:rsidR="0080121F" w:rsidRDefault="009E1744" w:rsidP="0080121F">
            <w:pPr>
              <w:spacing w:line="360" w:lineRule="auto"/>
              <w:jc w:val="both"/>
              <w:rPr>
                <w:rFonts w:ascii="Arial" w:hAnsi="Arial" w:cs="Arial"/>
              </w:rPr>
            </w:pPr>
            <w:r>
              <w:rPr>
                <w:rFonts w:ascii="Arial" w:hAnsi="Arial" w:cs="Arial"/>
              </w:rPr>
              <w:t>High</w:t>
            </w:r>
            <w:r w:rsidR="0080121F">
              <w:rPr>
                <w:rFonts w:ascii="Arial" w:hAnsi="Arial" w:cs="Arial"/>
              </w:rPr>
              <w:t xml:space="preserve"> coverage DAA + Medium coverage NSP</w:t>
            </w:r>
          </w:p>
        </w:tc>
        <w:tc>
          <w:tcPr>
            <w:tcW w:w="41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8270896" w14:textId="0064D7E6" w:rsidR="0080121F" w:rsidRDefault="009E1744" w:rsidP="0080121F">
            <w:pPr>
              <w:spacing w:line="360" w:lineRule="auto"/>
              <w:jc w:val="both"/>
              <w:rPr>
                <w:rFonts w:ascii="Arial" w:hAnsi="Arial" w:cs="Arial"/>
                <w:sz w:val="22"/>
                <w:szCs w:val="22"/>
              </w:rPr>
            </w:pPr>
            <w:r>
              <w:rPr>
                <w:rFonts w:ascii="Arial" w:hAnsi="Arial" w:cs="Arial"/>
                <w:sz w:val="22"/>
                <w:szCs w:val="22"/>
                <w:lang w:val="en-AU"/>
              </w:rPr>
              <w:t xml:space="preserve">increase DAA treatments to </w:t>
            </w:r>
            <w:r w:rsidRPr="00F23DCB">
              <w:rPr>
                <w:rFonts w:ascii="Arial" w:hAnsi="Arial" w:cs="Arial"/>
                <w:i/>
                <w:sz w:val="22"/>
                <w:szCs w:val="22"/>
                <w:lang w:val="en-AU"/>
              </w:rPr>
              <w:t>n</w:t>
            </w:r>
            <w:r>
              <w:rPr>
                <w:rFonts w:ascii="Arial" w:hAnsi="Arial" w:cs="Arial"/>
                <w:sz w:val="22"/>
                <w:szCs w:val="22"/>
                <w:lang w:val="en-AU"/>
              </w:rPr>
              <w:t>=5000 individuals per year and distribute NSP to</w:t>
            </w:r>
            <w:r>
              <w:rPr>
                <w:rFonts w:ascii="Arial" w:hAnsi="Arial" w:cs="Arial"/>
                <w:i/>
                <w:sz w:val="22"/>
                <w:szCs w:val="22"/>
                <w:lang w:val="en-AU"/>
              </w:rPr>
              <w:t xml:space="preserve"> </w:t>
            </w:r>
            <w:r w:rsidRPr="00A86CDB">
              <w:rPr>
                <w:rFonts w:ascii="Arial" w:hAnsi="Arial" w:cs="Arial"/>
                <w:i/>
                <w:sz w:val="22"/>
                <w:szCs w:val="22"/>
                <w:lang w:val="en-AU"/>
              </w:rPr>
              <w:t>n</w:t>
            </w:r>
            <w:r>
              <w:rPr>
                <w:rFonts w:ascii="Arial" w:hAnsi="Arial" w:cs="Arial"/>
                <w:sz w:val="22"/>
                <w:szCs w:val="22"/>
                <w:lang w:val="en-AU"/>
              </w:rPr>
              <w:t>=</w:t>
            </w:r>
            <w:r w:rsidRPr="00ED5C23">
              <w:rPr>
                <w:rFonts w:ascii="Arial" w:hAnsi="Arial" w:cs="Arial"/>
                <w:sz w:val="22"/>
                <w:szCs w:val="22"/>
                <w:lang w:val="en-AU"/>
              </w:rPr>
              <w:t>1</w:t>
            </w:r>
            <w:r>
              <w:rPr>
                <w:rFonts w:ascii="Arial" w:hAnsi="Arial" w:cs="Arial"/>
                <w:sz w:val="22"/>
                <w:szCs w:val="22"/>
                <w:lang w:val="en-AU"/>
              </w:rPr>
              <w:t>4</w:t>
            </w:r>
            <w:r w:rsidRPr="00ED5C23">
              <w:rPr>
                <w:rFonts w:ascii="Arial" w:hAnsi="Arial" w:cs="Arial"/>
                <w:sz w:val="22"/>
                <w:szCs w:val="22"/>
                <w:lang w:val="en-AU"/>
              </w:rPr>
              <w:t xml:space="preserve">00 </w:t>
            </w:r>
            <w:r>
              <w:rPr>
                <w:rFonts w:ascii="Arial" w:hAnsi="Arial" w:cs="Arial"/>
                <w:sz w:val="22"/>
                <w:szCs w:val="22"/>
                <w:lang w:val="en-AU"/>
              </w:rPr>
              <w:t>PWID</w:t>
            </w:r>
            <w:r w:rsidRPr="00ED5C23">
              <w:rPr>
                <w:rFonts w:ascii="Arial" w:hAnsi="Arial" w:cs="Arial"/>
                <w:sz w:val="22"/>
                <w:szCs w:val="22"/>
                <w:lang w:val="en-AU"/>
              </w:rPr>
              <w:t xml:space="preserve"> </w:t>
            </w:r>
            <w:r>
              <w:rPr>
                <w:rFonts w:ascii="Arial" w:hAnsi="Arial" w:cs="Arial"/>
                <w:sz w:val="22"/>
                <w:szCs w:val="22"/>
                <w:lang w:val="en-AU"/>
              </w:rPr>
              <w:t>per year</w:t>
            </w:r>
            <w:r w:rsidRPr="00ED5C23">
              <w:rPr>
                <w:rFonts w:ascii="Arial" w:hAnsi="Arial" w:cs="Arial"/>
                <w:sz w:val="22"/>
                <w:szCs w:val="22"/>
                <w:lang w:val="en-AU"/>
              </w:rPr>
              <w:t xml:space="preserve"> from 2018</w:t>
            </w:r>
          </w:p>
        </w:tc>
      </w:tr>
      <w:tr w:rsidR="0080121F" w:rsidRPr="004652F0" w14:paraId="0A5DBEFB" w14:textId="77777777" w:rsidTr="00F23DCB">
        <w:tc>
          <w:tcPr>
            <w:tcW w:w="2332" w:type="dxa"/>
            <w:tcBorders>
              <w:top w:val="single" w:sz="4" w:space="0" w:color="FFFFFF" w:themeColor="background1"/>
              <w:left w:val="single" w:sz="4" w:space="0" w:color="FFFFFF" w:themeColor="background1"/>
              <w:right w:val="single" w:sz="4" w:space="0" w:color="FFFFFF" w:themeColor="background1"/>
            </w:tcBorders>
          </w:tcPr>
          <w:p w14:paraId="305410A5" w14:textId="77777777" w:rsidR="0080121F" w:rsidRPr="00ED5C23" w:rsidRDefault="0080121F" w:rsidP="0080121F">
            <w:pPr>
              <w:spacing w:line="360" w:lineRule="auto"/>
              <w:jc w:val="both"/>
              <w:rPr>
                <w:rFonts w:ascii="Arial" w:hAnsi="Arial" w:cs="Arial"/>
                <w:sz w:val="22"/>
                <w:szCs w:val="22"/>
              </w:rPr>
            </w:pPr>
          </w:p>
        </w:tc>
        <w:tc>
          <w:tcPr>
            <w:tcW w:w="2495" w:type="dxa"/>
            <w:tcBorders>
              <w:top w:val="single" w:sz="4" w:space="0" w:color="FFFFFF" w:themeColor="background1"/>
              <w:left w:val="single" w:sz="4" w:space="0" w:color="FFFFFF" w:themeColor="background1"/>
              <w:right w:val="single" w:sz="4" w:space="0" w:color="FFFFFF" w:themeColor="background1"/>
            </w:tcBorders>
          </w:tcPr>
          <w:p w14:paraId="240F58C5" w14:textId="623516A7" w:rsidR="0080121F" w:rsidRDefault="0080121F" w:rsidP="0080121F">
            <w:pPr>
              <w:spacing w:line="360" w:lineRule="auto"/>
              <w:jc w:val="both"/>
              <w:rPr>
                <w:rFonts w:ascii="Arial" w:hAnsi="Arial" w:cs="Arial"/>
              </w:rPr>
            </w:pPr>
            <w:r>
              <w:rPr>
                <w:rFonts w:ascii="Arial" w:hAnsi="Arial" w:cs="Arial"/>
              </w:rPr>
              <w:t>High coverage DAA + High coverage NSP</w:t>
            </w:r>
          </w:p>
        </w:tc>
        <w:tc>
          <w:tcPr>
            <w:tcW w:w="4189" w:type="dxa"/>
            <w:tcBorders>
              <w:top w:val="single" w:sz="4" w:space="0" w:color="FFFFFF" w:themeColor="background1"/>
              <w:left w:val="single" w:sz="4" w:space="0" w:color="FFFFFF" w:themeColor="background1"/>
              <w:right w:val="single" w:sz="4" w:space="0" w:color="FFFFFF" w:themeColor="background1"/>
            </w:tcBorders>
          </w:tcPr>
          <w:p w14:paraId="7BCD3456" w14:textId="290DE252" w:rsidR="0080121F" w:rsidRDefault="00B30320" w:rsidP="0080121F">
            <w:pPr>
              <w:spacing w:line="360" w:lineRule="auto"/>
              <w:jc w:val="both"/>
              <w:rPr>
                <w:rFonts w:ascii="Arial" w:hAnsi="Arial" w:cs="Arial"/>
                <w:sz w:val="22"/>
                <w:szCs w:val="22"/>
              </w:rPr>
            </w:pPr>
            <w:r>
              <w:rPr>
                <w:rFonts w:ascii="Arial" w:hAnsi="Arial" w:cs="Arial"/>
                <w:sz w:val="22"/>
                <w:szCs w:val="22"/>
                <w:lang w:val="en-AU"/>
              </w:rPr>
              <w:t xml:space="preserve">increase DAA treatments to </w:t>
            </w:r>
            <w:r w:rsidRPr="00F23DCB">
              <w:rPr>
                <w:rFonts w:ascii="Arial" w:hAnsi="Arial" w:cs="Arial"/>
                <w:i/>
                <w:sz w:val="22"/>
                <w:szCs w:val="22"/>
                <w:lang w:val="en-AU"/>
              </w:rPr>
              <w:t>n</w:t>
            </w:r>
            <w:r>
              <w:rPr>
                <w:rFonts w:ascii="Arial" w:hAnsi="Arial" w:cs="Arial"/>
                <w:sz w:val="22"/>
                <w:szCs w:val="22"/>
                <w:lang w:val="en-AU"/>
              </w:rPr>
              <w:t>=5000 individuals per year and distribute NSP to</w:t>
            </w:r>
            <w:r>
              <w:rPr>
                <w:rFonts w:ascii="Arial" w:hAnsi="Arial" w:cs="Arial"/>
                <w:i/>
                <w:sz w:val="22"/>
                <w:szCs w:val="22"/>
                <w:lang w:val="en-AU"/>
              </w:rPr>
              <w:t xml:space="preserve"> </w:t>
            </w:r>
            <w:r w:rsidRPr="008F7DA7">
              <w:rPr>
                <w:rFonts w:ascii="Arial" w:hAnsi="Arial" w:cs="Arial"/>
                <w:sz w:val="22"/>
                <w:szCs w:val="22"/>
                <w:lang w:val="en-AU"/>
              </w:rPr>
              <w:t>all</w:t>
            </w:r>
            <w:r w:rsidRPr="00ED5C23">
              <w:rPr>
                <w:rFonts w:ascii="Arial" w:hAnsi="Arial" w:cs="Arial"/>
                <w:sz w:val="22"/>
                <w:szCs w:val="22"/>
                <w:lang w:val="en-AU"/>
              </w:rPr>
              <w:t xml:space="preserve"> </w:t>
            </w:r>
            <w:r>
              <w:rPr>
                <w:rFonts w:ascii="Arial" w:hAnsi="Arial" w:cs="Arial"/>
                <w:sz w:val="22"/>
                <w:szCs w:val="22"/>
                <w:lang w:val="en-AU"/>
              </w:rPr>
              <w:t>PWID</w:t>
            </w:r>
            <w:r w:rsidRPr="00ED5C23">
              <w:rPr>
                <w:rFonts w:ascii="Arial" w:hAnsi="Arial" w:cs="Arial"/>
                <w:sz w:val="22"/>
                <w:szCs w:val="22"/>
                <w:lang w:val="en-AU"/>
              </w:rPr>
              <w:t xml:space="preserve"> </w:t>
            </w:r>
            <w:r>
              <w:rPr>
                <w:rFonts w:ascii="Arial" w:hAnsi="Arial" w:cs="Arial"/>
                <w:sz w:val="22"/>
                <w:szCs w:val="22"/>
                <w:lang w:val="en-AU"/>
              </w:rPr>
              <w:t>per year</w:t>
            </w:r>
            <w:r w:rsidRPr="00ED5C23">
              <w:rPr>
                <w:rFonts w:ascii="Arial" w:hAnsi="Arial" w:cs="Arial"/>
                <w:sz w:val="22"/>
                <w:szCs w:val="22"/>
                <w:lang w:val="en-AU"/>
              </w:rPr>
              <w:t xml:space="preserve"> from 2018</w:t>
            </w:r>
          </w:p>
        </w:tc>
      </w:tr>
    </w:tbl>
    <w:p w14:paraId="2EE3C753" w14:textId="73629284" w:rsidR="00AF7923" w:rsidRDefault="00AF7923" w:rsidP="00304554">
      <w:pPr>
        <w:spacing w:line="360" w:lineRule="auto"/>
        <w:jc w:val="both"/>
        <w:rPr>
          <w:rFonts w:ascii="Arial" w:hAnsi="Arial" w:cs="Arial"/>
        </w:rPr>
      </w:pPr>
    </w:p>
    <w:p w14:paraId="279BCA37" w14:textId="77777777" w:rsidR="00AF7923" w:rsidRDefault="00AF7923" w:rsidP="00304554">
      <w:pPr>
        <w:spacing w:line="360" w:lineRule="auto"/>
        <w:jc w:val="both"/>
        <w:rPr>
          <w:rFonts w:ascii="Arial" w:hAnsi="Arial" w:cs="Arial"/>
        </w:rPr>
      </w:pPr>
    </w:p>
    <w:p w14:paraId="54A1D584" w14:textId="65073DE6" w:rsidR="00526811" w:rsidRPr="00323C56" w:rsidRDefault="00323C56" w:rsidP="00304554">
      <w:pPr>
        <w:spacing w:line="360" w:lineRule="auto"/>
        <w:jc w:val="both"/>
        <w:outlineLvl w:val="0"/>
        <w:rPr>
          <w:rFonts w:ascii="Arial" w:hAnsi="Arial" w:cs="Arial"/>
          <w:b/>
        </w:rPr>
      </w:pPr>
      <w:r w:rsidRPr="004652F0">
        <w:rPr>
          <w:rFonts w:ascii="Arial" w:hAnsi="Arial" w:cs="Arial"/>
          <w:b/>
        </w:rPr>
        <w:t>Results</w:t>
      </w:r>
    </w:p>
    <w:p w14:paraId="588D1BC8" w14:textId="77777777" w:rsidR="00D836BE" w:rsidRDefault="00D836BE" w:rsidP="00D836BE">
      <w:pPr>
        <w:spacing w:line="360" w:lineRule="auto"/>
        <w:jc w:val="both"/>
        <w:rPr>
          <w:rFonts w:ascii="Arial" w:hAnsi="Arial" w:cs="Arial"/>
        </w:rPr>
      </w:pPr>
      <w:r>
        <w:rPr>
          <w:rFonts w:ascii="Arial" w:hAnsi="Arial" w:cs="Arial"/>
        </w:rPr>
        <w:t>Projected NSW prison population by 2030.</w:t>
      </w:r>
    </w:p>
    <w:p w14:paraId="386FAAA3" w14:textId="77777777" w:rsidR="00D836BE" w:rsidRDefault="00D836BE" w:rsidP="00D836BE">
      <w:pPr>
        <w:spacing w:line="360" w:lineRule="auto"/>
        <w:jc w:val="both"/>
        <w:rPr>
          <w:rFonts w:ascii="Arial" w:hAnsi="Arial" w:cs="Arial"/>
        </w:rPr>
      </w:pPr>
      <w:r>
        <w:rPr>
          <w:rFonts w:ascii="Arial" w:hAnsi="Arial" w:cs="Arial"/>
        </w:rPr>
        <w:t xml:space="preserve">Assuming a retained rate of HCV transmission in NSW prisons, HCV incidence is projected to </w:t>
      </w:r>
      <w:commentRangeStart w:id="145"/>
      <w:r>
        <w:rPr>
          <w:rFonts w:ascii="Arial" w:hAnsi="Arial" w:cs="Arial"/>
        </w:rPr>
        <w:t>increase/remain at XX</w:t>
      </w:r>
      <w:commentRangeEnd w:id="145"/>
      <w:r w:rsidR="00465173">
        <w:rPr>
          <w:rStyle w:val="CommentReference"/>
        </w:rPr>
        <w:commentReference w:id="145"/>
      </w:r>
      <w:r>
        <w:rPr>
          <w:rFonts w:ascii="Arial" w:hAnsi="Arial" w:cs="Arial"/>
        </w:rPr>
        <w:t>% per 100 person-years by 2030.</w:t>
      </w:r>
    </w:p>
    <w:p w14:paraId="4F8F5F1D" w14:textId="7F66C540" w:rsidR="003378C1" w:rsidRDefault="003378C1" w:rsidP="00304554">
      <w:pPr>
        <w:spacing w:line="360" w:lineRule="auto"/>
        <w:jc w:val="both"/>
        <w:rPr>
          <w:rFonts w:ascii="Arial" w:hAnsi="Arial" w:cs="Arial"/>
          <w:b/>
        </w:rPr>
      </w:pPr>
    </w:p>
    <w:p w14:paraId="55C166B9" w14:textId="7F409CDF" w:rsidR="00F82797" w:rsidRDefault="00465173" w:rsidP="00304554">
      <w:pPr>
        <w:spacing w:line="360" w:lineRule="auto"/>
        <w:jc w:val="both"/>
        <w:rPr>
          <w:rFonts w:ascii="Arial" w:hAnsi="Arial" w:cs="Arial"/>
          <w:b/>
        </w:rPr>
      </w:pPr>
      <w:r>
        <w:rPr>
          <w:rFonts w:ascii="Arial" w:hAnsi="Arial" w:cs="Arial"/>
          <w:b/>
        </w:rPr>
        <w:t xml:space="preserve">Assessing the impact of scaling up </w:t>
      </w:r>
      <w:r w:rsidR="006A182D" w:rsidRPr="00526811">
        <w:rPr>
          <w:rFonts w:ascii="Arial" w:hAnsi="Arial" w:cs="Arial"/>
          <w:b/>
        </w:rPr>
        <w:t>DAA</w:t>
      </w:r>
      <w:r w:rsidR="00526811" w:rsidRPr="00526811">
        <w:rPr>
          <w:rFonts w:ascii="Arial" w:hAnsi="Arial" w:cs="Arial"/>
          <w:b/>
        </w:rPr>
        <w:t xml:space="preserve"> </w:t>
      </w:r>
    </w:p>
    <w:p w14:paraId="6CCF10D8" w14:textId="27C7C18E" w:rsidR="00465173" w:rsidRPr="00465173" w:rsidRDefault="00120E06" w:rsidP="00304554">
      <w:pPr>
        <w:spacing w:line="360" w:lineRule="auto"/>
        <w:jc w:val="both"/>
        <w:rPr>
          <w:rFonts w:ascii="Arial" w:hAnsi="Arial" w:cs="Arial"/>
        </w:rPr>
      </w:pPr>
      <w:r>
        <w:rPr>
          <w:rFonts w:ascii="Arial" w:hAnsi="Arial" w:cs="Arial"/>
        </w:rPr>
        <w:t xml:space="preserve">Increasing DAA treatments to </w:t>
      </w:r>
      <w:r w:rsidRPr="00120E06">
        <w:rPr>
          <w:rFonts w:ascii="Arial" w:hAnsi="Arial" w:cs="Arial"/>
          <w:i/>
        </w:rPr>
        <w:t>n</w:t>
      </w:r>
      <w:r>
        <w:rPr>
          <w:rFonts w:ascii="Arial" w:hAnsi="Arial" w:cs="Arial"/>
        </w:rPr>
        <w:t>=5000 reduces HCV incidence by XX% from XX% in 2017 to XX% in 2018 achieved in the first year after introduction (Figure 7). Simulations show that maintaining this number of DAA treatments would keep HCV incidence stable at XX% (XX%-XX%).</w:t>
      </w:r>
    </w:p>
    <w:p w14:paraId="08BAE746" w14:textId="6705A743" w:rsidR="006A182D" w:rsidRDefault="001509A4" w:rsidP="00304554">
      <w:pPr>
        <w:spacing w:line="360" w:lineRule="auto"/>
        <w:jc w:val="both"/>
        <w:rPr>
          <w:rFonts w:ascii="Arial" w:hAnsi="Arial" w:cs="Arial"/>
        </w:rPr>
      </w:pPr>
      <w:r>
        <w:rPr>
          <w:rFonts w:ascii="Arial" w:hAnsi="Arial" w:cs="Arial"/>
          <w:noProof/>
        </w:rPr>
        <w:lastRenderedPageBreak/>
        <w:drawing>
          <wp:inline distT="0" distB="0" distL="0" distR="0" wp14:anchorId="202FFC18" wp14:editId="541D3ADB">
            <wp:extent cx="5731510" cy="4408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A.tiff"/>
                    <pic:cNvPicPr/>
                  </pic:nvPicPr>
                  <pic:blipFill>
                    <a:blip r:embed="rId15"/>
                    <a:stretch>
                      <a:fillRect/>
                    </a:stretch>
                  </pic:blipFill>
                  <pic:spPr>
                    <a:xfrm>
                      <a:off x="0" y="0"/>
                      <a:ext cx="5731510" cy="4408805"/>
                    </a:xfrm>
                    <a:prstGeom prst="rect">
                      <a:avLst/>
                    </a:prstGeom>
                  </pic:spPr>
                </pic:pic>
              </a:graphicData>
            </a:graphic>
          </wp:inline>
        </w:drawing>
      </w:r>
    </w:p>
    <w:p w14:paraId="4DAF8000" w14:textId="31C889ED" w:rsidR="006A182D" w:rsidRPr="004652F0" w:rsidRDefault="006A182D" w:rsidP="00304554">
      <w:pPr>
        <w:pStyle w:val="Caption"/>
        <w:ind w:left="142"/>
        <w:rPr>
          <w:rFonts w:cs="Arial"/>
          <w:bCs w:val="0"/>
          <w:sz w:val="22"/>
          <w:szCs w:val="22"/>
          <w:lang w:val="en-US"/>
        </w:rPr>
      </w:pPr>
      <w:r>
        <w:rPr>
          <w:b/>
          <w:sz w:val="22"/>
          <w:szCs w:val="22"/>
        </w:rPr>
        <w:t xml:space="preserve">Figure </w:t>
      </w:r>
      <w:r w:rsidR="00946161">
        <w:rPr>
          <w:b/>
          <w:sz w:val="22"/>
          <w:szCs w:val="22"/>
        </w:rPr>
        <w:t>7</w:t>
      </w:r>
      <w:r w:rsidRPr="004652F0">
        <w:rPr>
          <w:b/>
          <w:sz w:val="22"/>
          <w:szCs w:val="22"/>
        </w:rPr>
        <w:t>.</w:t>
      </w:r>
      <w:r w:rsidRPr="004652F0">
        <w:rPr>
          <w:rFonts w:cs="Arial"/>
          <w:b/>
          <w:bCs w:val="0"/>
          <w:sz w:val="22"/>
          <w:szCs w:val="22"/>
          <w:lang w:val="en-US"/>
        </w:rPr>
        <w:t xml:space="preserve"> </w:t>
      </w:r>
      <w:r>
        <w:rPr>
          <w:rFonts w:cs="Arial"/>
          <w:sz w:val="22"/>
          <w:szCs w:val="22"/>
          <w:lang w:val="en-US"/>
        </w:rPr>
        <w:t xml:space="preserve">Comparison of simulations under three DAA scenarios: </w:t>
      </w:r>
      <w:r w:rsidR="00A86CDB">
        <w:rPr>
          <w:rFonts w:cs="Arial"/>
          <w:sz w:val="22"/>
          <w:szCs w:val="22"/>
          <w:lang w:val="en-US"/>
        </w:rPr>
        <w:t>(</w:t>
      </w:r>
      <w:proofErr w:type="spellStart"/>
      <w:r w:rsidR="00A86CDB">
        <w:rPr>
          <w:rFonts w:cs="Arial"/>
          <w:sz w:val="22"/>
          <w:szCs w:val="22"/>
          <w:lang w:val="en-US"/>
        </w:rPr>
        <w:t>i</w:t>
      </w:r>
      <w:proofErr w:type="spellEnd"/>
      <w:r w:rsidR="00A86CDB">
        <w:rPr>
          <w:rFonts w:cs="Arial"/>
          <w:sz w:val="22"/>
          <w:szCs w:val="22"/>
          <w:lang w:val="en-US"/>
        </w:rPr>
        <w:t xml:space="preserve">) maintained number of </w:t>
      </w:r>
      <w:r w:rsidR="00A86CDB">
        <w:rPr>
          <w:rFonts w:cs="Arial"/>
          <w:i/>
          <w:sz w:val="22"/>
          <w:szCs w:val="22"/>
          <w:lang w:val="en-US"/>
        </w:rPr>
        <w:t>n=</w:t>
      </w:r>
      <w:r w:rsidR="00C40A0D">
        <w:rPr>
          <w:rFonts w:cs="Arial"/>
          <w:sz w:val="22"/>
          <w:szCs w:val="22"/>
          <w:lang w:val="en-US"/>
        </w:rPr>
        <w:t xml:space="preserve">1000 </w:t>
      </w:r>
      <w:r>
        <w:rPr>
          <w:rFonts w:cs="Arial"/>
          <w:sz w:val="22"/>
          <w:szCs w:val="22"/>
          <w:lang w:val="en-US"/>
        </w:rPr>
        <w:t xml:space="preserve">DAA treatments </w:t>
      </w:r>
      <w:r w:rsidR="00824136">
        <w:rPr>
          <w:rFonts w:cs="Arial"/>
          <w:sz w:val="22"/>
          <w:szCs w:val="22"/>
          <w:lang w:val="en-US"/>
        </w:rPr>
        <w:t>annually from 2018</w:t>
      </w:r>
      <w:r w:rsidR="00465173">
        <w:rPr>
          <w:rFonts w:cs="Arial"/>
          <w:sz w:val="22"/>
          <w:szCs w:val="22"/>
          <w:lang w:val="en-US"/>
        </w:rPr>
        <w:t xml:space="preserve"> onwards</w:t>
      </w:r>
      <w:r w:rsidR="00824136">
        <w:rPr>
          <w:rFonts w:cs="Arial"/>
          <w:sz w:val="22"/>
          <w:szCs w:val="22"/>
          <w:lang w:val="en-US"/>
        </w:rPr>
        <w:t>; (ii) increase</w:t>
      </w:r>
      <w:r w:rsidR="00A86CDB">
        <w:rPr>
          <w:rFonts w:cs="Arial"/>
          <w:sz w:val="22"/>
          <w:szCs w:val="22"/>
          <w:lang w:val="en-US"/>
        </w:rPr>
        <w:t xml:space="preserve"> DAA treatments</w:t>
      </w:r>
      <w:r w:rsidR="00824136">
        <w:rPr>
          <w:rFonts w:cs="Arial"/>
          <w:sz w:val="22"/>
          <w:szCs w:val="22"/>
          <w:lang w:val="en-US"/>
        </w:rPr>
        <w:t xml:space="preserve"> to </w:t>
      </w:r>
      <w:r w:rsidR="00824136" w:rsidRPr="00824136">
        <w:rPr>
          <w:rFonts w:cs="Arial"/>
          <w:i/>
          <w:sz w:val="22"/>
          <w:szCs w:val="22"/>
          <w:lang w:val="en-US"/>
        </w:rPr>
        <w:t>n</w:t>
      </w:r>
      <w:r w:rsidR="00824136">
        <w:rPr>
          <w:rFonts w:cs="Arial"/>
          <w:sz w:val="22"/>
          <w:szCs w:val="22"/>
          <w:lang w:val="en-US"/>
        </w:rPr>
        <w:t>=5000</w:t>
      </w:r>
      <w:r w:rsidR="00A86CDB">
        <w:rPr>
          <w:rFonts w:cs="Arial"/>
          <w:sz w:val="22"/>
          <w:szCs w:val="22"/>
          <w:lang w:val="en-US"/>
        </w:rPr>
        <w:t xml:space="preserve"> </w:t>
      </w:r>
      <w:r w:rsidR="00824136">
        <w:rPr>
          <w:rFonts w:cs="Arial"/>
          <w:sz w:val="22"/>
          <w:szCs w:val="22"/>
          <w:lang w:val="en-US"/>
        </w:rPr>
        <w:t xml:space="preserve">from </w:t>
      </w:r>
      <w:r w:rsidR="00A86CDB">
        <w:rPr>
          <w:rFonts w:cs="Arial"/>
          <w:sz w:val="22"/>
          <w:szCs w:val="22"/>
          <w:lang w:val="en-US"/>
        </w:rPr>
        <w:t>2018</w:t>
      </w:r>
      <w:r w:rsidR="00824136">
        <w:rPr>
          <w:rFonts w:cs="Arial"/>
          <w:sz w:val="22"/>
          <w:szCs w:val="22"/>
          <w:lang w:val="en-US"/>
        </w:rPr>
        <w:t xml:space="preserve"> onwards</w:t>
      </w:r>
      <w:r w:rsidR="00A86CDB">
        <w:rPr>
          <w:rFonts w:cs="Arial"/>
          <w:sz w:val="22"/>
          <w:szCs w:val="22"/>
          <w:lang w:val="en-US"/>
        </w:rPr>
        <w:t>; (iii)</w:t>
      </w:r>
      <w:r w:rsidR="00A86CDB" w:rsidRPr="00A86CDB">
        <w:rPr>
          <w:rFonts w:cs="Arial"/>
          <w:sz w:val="22"/>
          <w:szCs w:val="22"/>
          <w:lang w:val="en-US"/>
        </w:rPr>
        <w:t xml:space="preserve"> </w:t>
      </w:r>
      <w:r w:rsidR="00824136">
        <w:rPr>
          <w:rFonts w:cs="Arial"/>
          <w:sz w:val="22"/>
          <w:szCs w:val="22"/>
          <w:lang w:val="en-US"/>
        </w:rPr>
        <w:t>remove</w:t>
      </w:r>
      <w:r w:rsidR="00A86CDB">
        <w:rPr>
          <w:rFonts w:cs="Arial"/>
          <w:sz w:val="22"/>
          <w:szCs w:val="22"/>
          <w:lang w:val="en-US"/>
        </w:rPr>
        <w:t xml:space="preserve"> DAA </w:t>
      </w:r>
      <w:r w:rsidR="00824136">
        <w:rPr>
          <w:rFonts w:cs="Arial"/>
          <w:sz w:val="22"/>
          <w:szCs w:val="22"/>
          <w:lang w:val="en-US"/>
        </w:rPr>
        <w:t>treatments from</w:t>
      </w:r>
      <w:r w:rsidR="00A86CDB">
        <w:rPr>
          <w:rFonts w:cs="Arial"/>
          <w:sz w:val="22"/>
          <w:szCs w:val="22"/>
          <w:lang w:val="en-US"/>
        </w:rPr>
        <w:t xml:space="preserve"> 2018</w:t>
      </w:r>
      <w:r w:rsidR="00824136">
        <w:rPr>
          <w:rFonts w:cs="Arial"/>
          <w:sz w:val="22"/>
          <w:szCs w:val="22"/>
          <w:lang w:val="en-US"/>
        </w:rPr>
        <w:t xml:space="preserve"> onwards</w:t>
      </w:r>
      <w:r w:rsidR="00A86CDB">
        <w:rPr>
          <w:rFonts w:cs="Arial"/>
          <w:sz w:val="22"/>
          <w:szCs w:val="22"/>
          <w:lang w:val="en-US"/>
        </w:rPr>
        <w:t xml:space="preserve">. Successful DAA treatments were applied to </w:t>
      </w:r>
      <w:r w:rsidR="00A86CDB" w:rsidRPr="00A86CDB">
        <w:rPr>
          <w:rFonts w:cs="Arial"/>
          <w:i/>
          <w:sz w:val="22"/>
          <w:szCs w:val="22"/>
          <w:lang w:val="en-US"/>
        </w:rPr>
        <w:t>n</w:t>
      </w:r>
      <w:r w:rsidR="00A86CDB">
        <w:rPr>
          <w:rFonts w:cs="Arial"/>
          <w:sz w:val="22"/>
          <w:szCs w:val="22"/>
          <w:lang w:val="en-US"/>
        </w:rPr>
        <w:t xml:space="preserve">=200 individuals from 2014 to 2016, and </w:t>
      </w:r>
      <w:r w:rsidR="00A86CDB" w:rsidRPr="00A86CDB">
        <w:rPr>
          <w:rFonts w:cs="Arial"/>
          <w:i/>
          <w:sz w:val="22"/>
          <w:szCs w:val="22"/>
          <w:lang w:val="en-US"/>
        </w:rPr>
        <w:t>n</w:t>
      </w:r>
      <w:r w:rsidR="00A86CDB">
        <w:rPr>
          <w:rFonts w:cs="Arial"/>
          <w:sz w:val="22"/>
          <w:szCs w:val="22"/>
          <w:lang w:val="en-US"/>
        </w:rPr>
        <w:t>=700 individuals from 2016 to 2017 following observed data</w:t>
      </w:r>
      <w:r w:rsidR="00824136">
        <w:rPr>
          <w:rFonts w:cs="Arial"/>
          <w:sz w:val="22"/>
          <w:szCs w:val="22"/>
          <w:lang w:val="en-US"/>
        </w:rPr>
        <w:t xml:space="preserve">, while OST is maintained to </w:t>
      </w:r>
      <w:r w:rsidR="00824136" w:rsidRPr="00824136">
        <w:rPr>
          <w:rFonts w:cs="Arial"/>
          <w:i/>
          <w:sz w:val="22"/>
          <w:szCs w:val="22"/>
          <w:lang w:val="en-US"/>
        </w:rPr>
        <w:t>n</w:t>
      </w:r>
      <w:r w:rsidR="00824136">
        <w:rPr>
          <w:rFonts w:cs="Arial"/>
          <w:sz w:val="22"/>
          <w:szCs w:val="22"/>
          <w:lang w:val="en-US"/>
        </w:rPr>
        <w:t>=1400 individuals per year</w:t>
      </w:r>
      <w:r w:rsidR="00A86CDB">
        <w:rPr>
          <w:rFonts w:cs="Arial"/>
          <w:sz w:val="22"/>
          <w:szCs w:val="22"/>
          <w:lang w:val="en-US"/>
        </w:rPr>
        <w:t xml:space="preserve"> </w:t>
      </w:r>
      <w:r w:rsidR="00A86CDB" w:rsidRPr="00A86CDB">
        <w:rPr>
          <w:rFonts w:cs="Arial"/>
          <w:sz w:val="22"/>
          <w:szCs w:val="22"/>
        </w:rPr>
        <w:fldChar w:fldCharType="begin"/>
      </w:r>
      <w:r w:rsidR="001E1CC9">
        <w:rPr>
          <w:rFonts w:cs="Arial"/>
          <w:sz w:val="22"/>
          <w:szCs w:val="22"/>
        </w:rPr>
        <w:instrText xml:space="preserve"> ADDIN EN.CITE &lt;EndNote&gt;&lt;Cite&gt;&lt;Author&gt;Lloyd&lt;/Author&gt;&lt;Year&gt;2015&lt;/Year&gt;&lt;RecNum&gt;64&lt;/RecNum&gt;&lt;DisplayText&gt;(24)&lt;/DisplayText&gt;&lt;record&gt;&lt;rec-number&gt;64&lt;/rec-number&gt;&lt;foreign-keys&gt;&lt;key app="EN" db-id="tzdr2w9av5fwwyetpstp2wpipt2raxepxedz" timestamp="1524643254"&gt;64&lt;/key&gt;&lt;/foreign-keys&gt;&lt;ref-type name="Personal Communication"&gt;26&lt;/ref-type&gt;&lt;contributors&gt;&lt;authors&gt;&lt;author&gt;Lloyd, Andrew R&lt;/author&gt;&lt;/authors&gt;&lt;/contributors&gt;&lt;titles&gt;&lt;title&gt;Personal Communication&lt;/title&gt;&lt;/titles&gt;&lt;dates&gt;&lt;year&gt;2015&lt;/year&gt;&lt;/dates&gt;&lt;urls&gt;&lt;/urls&gt;&lt;/record&gt;&lt;/Cite&gt;&lt;/EndNote&gt;</w:instrText>
      </w:r>
      <w:r w:rsidR="00A86CDB" w:rsidRPr="00A86CDB">
        <w:rPr>
          <w:rFonts w:cs="Arial"/>
          <w:sz w:val="22"/>
          <w:szCs w:val="22"/>
        </w:rPr>
        <w:fldChar w:fldCharType="separate"/>
      </w:r>
      <w:r w:rsidR="00D15393">
        <w:rPr>
          <w:rFonts w:cs="Arial"/>
          <w:noProof/>
          <w:sz w:val="22"/>
          <w:szCs w:val="22"/>
        </w:rPr>
        <w:t>(</w:t>
      </w:r>
      <w:hyperlink w:anchor="_ENREF_24" w:tooltip="Lloyd, 2015 #64" w:history="1">
        <w:r w:rsidR="0008395D">
          <w:rPr>
            <w:rFonts w:cs="Arial"/>
            <w:noProof/>
            <w:sz w:val="22"/>
            <w:szCs w:val="22"/>
          </w:rPr>
          <w:t>24</w:t>
        </w:r>
      </w:hyperlink>
      <w:r w:rsidR="00D15393">
        <w:rPr>
          <w:rFonts w:cs="Arial"/>
          <w:noProof/>
          <w:sz w:val="22"/>
          <w:szCs w:val="22"/>
        </w:rPr>
        <w:t>)</w:t>
      </w:r>
      <w:r w:rsidR="00A86CDB" w:rsidRPr="00A86CDB">
        <w:rPr>
          <w:rFonts w:cs="Arial"/>
          <w:sz w:val="22"/>
          <w:szCs w:val="22"/>
        </w:rPr>
        <w:fldChar w:fldCharType="end"/>
      </w:r>
      <w:r w:rsidR="00A86CDB">
        <w:rPr>
          <w:rFonts w:cs="Arial"/>
          <w:sz w:val="22"/>
          <w:szCs w:val="22"/>
          <w:lang w:val="en-US"/>
        </w:rPr>
        <w:t>.</w:t>
      </w:r>
      <w:r>
        <w:rPr>
          <w:rFonts w:cs="Arial"/>
          <w:sz w:val="22"/>
          <w:szCs w:val="22"/>
          <w:lang w:val="en-US"/>
        </w:rPr>
        <w:t xml:space="preserve"> Panel A shows the simulated </w:t>
      </w:r>
      <w:r w:rsidR="00A86CDB">
        <w:rPr>
          <w:rFonts w:cs="Arial"/>
          <w:sz w:val="22"/>
          <w:szCs w:val="22"/>
          <w:lang w:val="en-US"/>
        </w:rPr>
        <w:t>annual incidence of HCV</w:t>
      </w:r>
      <w:r>
        <w:rPr>
          <w:rFonts w:cs="Arial"/>
          <w:sz w:val="22"/>
          <w:szCs w:val="22"/>
          <w:lang w:val="en-US"/>
        </w:rPr>
        <w:t xml:space="preserve"> </w:t>
      </w:r>
      <w:r w:rsidR="00E633F2">
        <w:rPr>
          <w:rFonts w:cs="Arial"/>
          <w:sz w:val="22"/>
          <w:szCs w:val="22"/>
          <w:lang w:val="en-US"/>
        </w:rPr>
        <w:t>among PWID</w:t>
      </w:r>
      <w:r w:rsidR="00A86CDB">
        <w:rPr>
          <w:rFonts w:cs="Arial"/>
          <w:sz w:val="22"/>
          <w:szCs w:val="22"/>
          <w:lang w:val="en-US"/>
        </w:rPr>
        <w:t xml:space="preserve">. Panel B </w:t>
      </w:r>
      <w:r w:rsidR="000A0EA4">
        <w:rPr>
          <w:rFonts w:cs="Arial"/>
          <w:sz w:val="22"/>
          <w:szCs w:val="22"/>
          <w:lang w:val="en-US"/>
        </w:rPr>
        <w:t>shows the simulat</w:t>
      </w:r>
      <w:r w:rsidR="00E633F2">
        <w:rPr>
          <w:rFonts w:cs="Arial"/>
          <w:sz w:val="22"/>
          <w:szCs w:val="22"/>
          <w:lang w:val="en-US"/>
        </w:rPr>
        <w:t>ed prevalence of HCV among t</w:t>
      </w:r>
      <w:r w:rsidR="000A0EA4">
        <w:rPr>
          <w:rFonts w:cs="Arial"/>
          <w:sz w:val="22"/>
          <w:szCs w:val="22"/>
          <w:lang w:val="en-US"/>
        </w:rPr>
        <w:t>he average prison population per year.</w:t>
      </w:r>
    </w:p>
    <w:p w14:paraId="70F62A23" w14:textId="24AA2682" w:rsidR="008748E1" w:rsidRDefault="008748E1" w:rsidP="00304554">
      <w:pPr>
        <w:spacing w:line="360" w:lineRule="auto"/>
        <w:jc w:val="both"/>
        <w:rPr>
          <w:rFonts w:ascii="Arial" w:hAnsi="Arial" w:cs="Arial"/>
        </w:rPr>
      </w:pPr>
    </w:p>
    <w:p w14:paraId="04FC7217" w14:textId="158DB80C" w:rsidR="004B2EBE" w:rsidRDefault="00947321" w:rsidP="004B2EBE">
      <w:pPr>
        <w:spacing w:line="360" w:lineRule="auto"/>
        <w:jc w:val="both"/>
        <w:rPr>
          <w:rFonts w:ascii="Arial" w:hAnsi="Arial" w:cs="Arial"/>
          <w:b/>
        </w:rPr>
      </w:pPr>
      <w:r>
        <w:rPr>
          <w:rFonts w:ascii="Arial" w:hAnsi="Arial" w:cs="Arial"/>
          <w:b/>
        </w:rPr>
        <w:t>Assessing the impact of improving OST</w:t>
      </w:r>
    </w:p>
    <w:p w14:paraId="6B9F1BF4" w14:textId="33573877" w:rsidR="00120E06" w:rsidRPr="00465173" w:rsidRDefault="00120E06" w:rsidP="00120E06">
      <w:pPr>
        <w:spacing w:line="360" w:lineRule="auto"/>
        <w:jc w:val="both"/>
        <w:rPr>
          <w:rFonts w:ascii="Arial" w:hAnsi="Arial" w:cs="Arial"/>
        </w:rPr>
      </w:pPr>
      <w:r>
        <w:rPr>
          <w:rFonts w:ascii="Arial" w:hAnsi="Arial" w:cs="Arial"/>
        </w:rPr>
        <w:t>Improving OST treatments to reduce IDU and sharing behaviour in NSW prisons is projected to not have any impact on HCV incidence (Figure 7). Simulations show that even increasing the coverage of an improved OST to all PWID would still not make any impact in HCV incidence.</w:t>
      </w:r>
    </w:p>
    <w:p w14:paraId="78DA5941" w14:textId="77777777" w:rsidR="00120E06" w:rsidRDefault="00120E06" w:rsidP="004B2EBE">
      <w:pPr>
        <w:spacing w:line="360" w:lineRule="auto"/>
        <w:jc w:val="both"/>
        <w:rPr>
          <w:rFonts w:ascii="Arial" w:hAnsi="Arial" w:cs="Arial"/>
          <w:b/>
        </w:rPr>
      </w:pPr>
    </w:p>
    <w:p w14:paraId="5D3CEA7C" w14:textId="4229B14E" w:rsidR="004B2EBE" w:rsidRDefault="00B9471F" w:rsidP="00304554">
      <w:pPr>
        <w:spacing w:line="360" w:lineRule="auto"/>
        <w:jc w:val="both"/>
        <w:rPr>
          <w:rFonts w:ascii="Arial" w:hAnsi="Arial" w:cs="Arial"/>
        </w:rPr>
      </w:pPr>
      <w:r>
        <w:rPr>
          <w:rFonts w:ascii="Arial" w:hAnsi="Arial" w:cs="Arial"/>
          <w:noProof/>
        </w:rPr>
        <w:lastRenderedPageBreak/>
        <w:drawing>
          <wp:inline distT="0" distB="0" distL="0" distR="0" wp14:anchorId="5483E650" wp14:editId="753F29B5">
            <wp:extent cx="5731510" cy="4408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OST.tiff"/>
                    <pic:cNvPicPr/>
                  </pic:nvPicPr>
                  <pic:blipFill>
                    <a:blip r:embed="rId16"/>
                    <a:stretch>
                      <a:fillRect/>
                    </a:stretch>
                  </pic:blipFill>
                  <pic:spPr>
                    <a:xfrm>
                      <a:off x="0" y="0"/>
                      <a:ext cx="5731510" cy="4408805"/>
                    </a:xfrm>
                    <a:prstGeom prst="rect">
                      <a:avLst/>
                    </a:prstGeom>
                  </pic:spPr>
                </pic:pic>
              </a:graphicData>
            </a:graphic>
          </wp:inline>
        </w:drawing>
      </w:r>
    </w:p>
    <w:p w14:paraId="48435B7D" w14:textId="4C3C1DB0" w:rsidR="00C523B4" w:rsidRPr="004652F0" w:rsidRDefault="00C523B4" w:rsidP="00C523B4">
      <w:pPr>
        <w:pStyle w:val="Caption"/>
        <w:ind w:left="142"/>
        <w:rPr>
          <w:rFonts w:cs="Arial"/>
          <w:bCs w:val="0"/>
          <w:sz w:val="22"/>
          <w:szCs w:val="22"/>
          <w:lang w:val="en-US"/>
        </w:rPr>
      </w:pPr>
      <w:r>
        <w:rPr>
          <w:b/>
          <w:sz w:val="22"/>
          <w:szCs w:val="22"/>
        </w:rPr>
        <w:t>Figure 8</w:t>
      </w:r>
      <w:r w:rsidRPr="004652F0">
        <w:rPr>
          <w:b/>
          <w:sz w:val="22"/>
          <w:szCs w:val="22"/>
        </w:rPr>
        <w:t>.</w:t>
      </w:r>
      <w:r w:rsidRPr="004652F0">
        <w:rPr>
          <w:rFonts w:cs="Arial"/>
          <w:b/>
          <w:bCs w:val="0"/>
          <w:sz w:val="22"/>
          <w:szCs w:val="22"/>
          <w:lang w:val="en-US"/>
        </w:rPr>
        <w:t xml:space="preserve"> </w:t>
      </w:r>
      <w:r w:rsidR="00824136">
        <w:rPr>
          <w:rFonts w:cs="Arial"/>
          <w:sz w:val="22"/>
          <w:szCs w:val="22"/>
          <w:lang w:val="en-US"/>
        </w:rPr>
        <w:t>Comparison of simulations under three OST scenarios: (</w:t>
      </w:r>
      <w:proofErr w:type="spellStart"/>
      <w:r w:rsidR="00824136">
        <w:rPr>
          <w:rFonts w:cs="Arial"/>
          <w:sz w:val="22"/>
          <w:szCs w:val="22"/>
          <w:lang w:val="en-US"/>
        </w:rPr>
        <w:t>i</w:t>
      </w:r>
      <w:proofErr w:type="spellEnd"/>
      <w:r w:rsidR="00824136">
        <w:rPr>
          <w:rFonts w:cs="Arial"/>
          <w:sz w:val="22"/>
          <w:szCs w:val="22"/>
          <w:lang w:val="en-US"/>
        </w:rPr>
        <w:t xml:space="preserve">) </w:t>
      </w:r>
      <w:r w:rsidR="00465173">
        <w:rPr>
          <w:rFonts w:cs="Arial"/>
          <w:sz w:val="22"/>
          <w:szCs w:val="22"/>
          <w:lang w:val="en-US"/>
        </w:rPr>
        <w:t xml:space="preserve">improve OST and apply to </w:t>
      </w:r>
      <w:r w:rsidR="00465173" w:rsidRPr="00824136">
        <w:rPr>
          <w:rFonts w:cs="Arial"/>
          <w:i/>
          <w:sz w:val="22"/>
          <w:szCs w:val="22"/>
          <w:lang w:val="en-US"/>
        </w:rPr>
        <w:t>n</w:t>
      </w:r>
      <w:r w:rsidR="00465173">
        <w:rPr>
          <w:rFonts w:cs="Arial"/>
          <w:sz w:val="22"/>
          <w:szCs w:val="22"/>
          <w:lang w:val="en-US"/>
        </w:rPr>
        <w:t>=1400 from 2018 onwards</w:t>
      </w:r>
      <w:r w:rsidR="00824136">
        <w:rPr>
          <w:rFonts w:cs="Arial"/>
          <w:sz w:val="22"/>
          <w:szCs w:val="22"/>
          <w:lang w:val="en-US"/>
        </w:rPr>
        <w:t xml:space="preserve">; (ii) improve OST and apply to </w:t>
      </w:r>
      <w:r w:rsidR="00824136" w:rsidRPr="00824136">
        <w:rPr>
          <w:rFonts w:cs="Arial"/>
          <w:i/>
          <w:sz w:val="22"/>
          <w:szCs w:val="22"/>
          <w:lang w:val="en-US"/>
        </w:rPr>
        <w:t>n</w:t>
      </w:r>
      <w:r w:rsidR="00824136">
        <w:rPr>
          <w:rFonts w:cs="Arial"/>
          <w:sz w:val="22"/>
          <w:szCs w:val="22"/>
          <w:lang w:val="en-US"/>
        </w:rPr>
        <w:t>=1</w:t>
      </w:r>
      <w:r w:rsidR="00465173">
        <w:rPr>
          <w:rFonts w:cs="Arial"/>
          <w:sz w:val="22"/>
          <w:szCs w:val="22"/>
          <w:lang w:val="en-US"/>
        </w:rPr>
        <w:t>50</w:t>
      </w:r>
      <w:r w:rsidR="00824136">
        <w:rPr>
          <w:rFonts w:cs="Arial"/>
          <w:sz w:val="22"/>
          <w:szCs w:val="22"/>
          <w:lang w:val="en-US"/>
        </w:rPr>
        <w:t>00 from 2018</w:t>
      </w:r>
      <w:r w:rsidR="00465173">
        <w:rPr>
          <w:rFonts w:cs="Arial"/>
          <w:sz w:val="22"/>
          <w:szCs w:val="22"/>
          <w:lang w:val="en-US"/>
        </w:rPr>
        <w:t xml:space="preserve"> onwards</w:t>
      </w:r>
      <w:r w:rsidR="00824136">
        <w:rPr>
          <w:rFonts w:cs="Arial"/>
          <w:sz w:val="22"/>
          <w:szCs w:val="22"/>
          <w:lang w:val="en-US"/>
        </w:rPr>
        <w:t>; (iii)</w:t>
      </w:r>
      <w:r w:rsidR="00824136" w:rsidRPr="00A86CDB">
        <w:rPr>
          <w:rFonts w:cs="Arial"/>
          <w:sz w:val="22"/>
          <w:szCs w:val="22"/>
          <w:lang w:val="en-US"/>
        </w:rPr>
        <w:t xml:space="preserve"> </w:t>
      </w:r>
      <w:r w:rsidR="00465173">
        <w:rPr>
          <w:rFonts w:cs="Arial"/>
          <w:sz w:val="22"/>
          <w:szCs w:val="22"/>
          <w:lang w:val="en-US"/>
        </w:rPr>
        <w:t>remove OST</w:t>
      </w:r>
      <w:r w:rsidR="00824136">
        <w:rPr>
          <w:rFonts w:cs="Arial"/>
          <w:sz w:val="22"/>
          <w:szCs w:val="22"/>
          <w:lang w:val="en-US"/>
        </w:rPr>
        <w:t xml:space="preserve"> </w:t>
      </w:r>
      <w:r w:rsidR="00465173">
        <w:rPr>
          <w:rFonts w:cs="Arial"/>
          <w:sz w:val="22"/>
          <w:szCs w:val="22"/>
          <w:lang w:val="en-US"/>
        </w:rPr>
        <w:t xml:space="preserve">from </w:t>
      </w:r>
      <w:r w:rsidR="00824136">
        <w:rPr>
          <w:rFonts w:cs="Arial"/>
          <w:sz w:val="22"/>
          <w:szCs w:val="22"/>
          <w:lang w:val="en-US"/>
        </w:rPr>
        <w:t>2018</w:t>
      </w:r>
      <w:r w:rsidR="00465173">
        <w:rPr>
          <w:rFonts w:cs="Arial"/>
          <w:sz w:val="22"/>
          <w:szCs w:val="22"/>
          <w:lang w:val="en-US"/>
        </w:rPr>
        <w:t xml:space="preserve"> onwards</w:t>
      </w:r>
      <w:r w:rsidR="00824136">
        <w:rPr>
          <w:rFonts w:cs="Arial"/>
          <w:sz w:val="22"/>
          <w:szCs w:val="22"/>
          <w:lang w:val="en-US"/>
        </w:rPr>
        <w:t>. Panel A shows the simulated annual incidence of HCV among PWID. Panel B shows the simulated prevalence of HCV among the average prison population per year.</w:t>
      </w:r>
    </w:p>
    <w:p w14:paraId="4ACB821E" w14:textId="77777777" w:rsidR="000119DC" w:rsidRDefault="000119DC" w:rsidP="00304554">
      <w:pPr>
        <w:spacing w:line="360" w:lineRule="auto"/>
        <w:jc w:val="both"/>
        <w:rPr>
          <w:rFonts w:ascii="Arial" w:hAnsi="Arial" w:cs="Arial"/>
        </w:rPr>
      </w:pPr>
    </w:p>
    <w:p w14:paraId="0EA9CD9E" w14:textId="1D74C135" w:rsidR="001509A4" w:rsidRPr="00A3566F" w:rsidRDefault="00947321" w:rsidP="001509A4">
      <w:pPr>
        <w:spacing w:line="360" w:lineRule="auto"/>
        <w:jc w:val="both"/>
        <w:rPr>
          <w:rFonts w:ascii="Arial" w:hAnsi="Arial" w:cs="Arial"/>
          <w:b/>
        </w:rPr>
      </w:pPr>
      <w:r>
        <w:rPr>
          <w:rFonts w:ascii="Arial" w:hAnsi="Arial" w:cs="Arial"/>
          <w:b/>
        </w:rPr>
        <w:t>Assessing the impact of introducing NSP</w:t>
      </w:r>
    </w:p>
    <w:p w14:paraId="0360D837" w14:textId="7BBA32EB" w:rsidR="001509A4" w:rsidRDefault="001509A4" w:rsidP="00304554">
      <w:pPr>
        <w:spacing w:line="360" w:lineRule="auto"/>
        <w:jc w:val="both"/>
        <w:rPr>
          <w:rFonts w:ascii="Arial" w:hAnsi="Arial" w:cs="Arial"/>
        </w:rPr>
      </w:pPr>
    </w:p>
    <w:p w14:paraId="5DC7AABE" w14:textId="77777777" w:rsidR="001509A4" w:rsidRPr="004652F0" w:rsidRDefault="001509A4" w:rsidP="00304554">
      <w:pPr>
        <w:spacing w:line="360" w:lineRule="auto"/>
        <w:jc w:val="both"/>
        <w:rPr>
          <w:rFonts w:ascii="Arial" w:hAnsi="Arial" w:cs="Arial"/>
        </w:rPr>
      </w:pPr>
    </w:p>
    <w:p w14:paraId="2EBB6DE3" w14:textId="77777777" w:rsidR="003E2B1C" w:rsidRPr="004652F0" w:rsidRDefault="003E2B1C" w:rsidP="00304554">
      <w:pPr>
        <w:spacing w:line="360" w:lineRule="auto"/>
        <w:jc w:val="both"/>
        <w:outlineLvl w:val="0"/>
        <w:rPr>
          <w:rFonts w:ascii="Arial" w:hAnsi="Arial" w:cs="Arial"/>
        </w:rPr>
      </w:pPr>
      <w:r w:rsidRPr="004652F0">
        <w:rPr>
          <w:rFonts w:ascii="Arial" w:hAnsi="Arial" w:cs="Arial"/>
          <w:b/>
        </w:rPr>
        <w:t>Discussion</w:t>
      </w:r>
    </w:p>
    <w:p w14:paraId="04083D76" w14:textId="207CEB10" w:rsidR="00C33D31" w:rsidRDefault="00D836BE" w:rsidP="00304554">
      <w:pPr>
        <w:spacing w:line="360" w:lineRule="auto"/>
        <w:jc w:val="both"/>
        <w:rPr>
          <w:rFonts w:ascii="Arial" w:hAnsi="Arial" w:cs="Arial"/>
        </w:rPr>
      </w:pPr>
      <w:r>
        <w:rPr>
          <w:rFonts w:ascii="Arial" w:hAnsi="Arial" w:cs="Arial"/>
        </w:rPr>
        <w:t>We have</w:t>
      </w:r>
      <w:r w:rsidR="00F551C6">
        <w:rPr>
          <w:rFonts w:ascii="Arial" w:hAnsi="Arial" w:cs="Arial"/>
        </w:rPr>
        <w:t xml:space="preserve"> developed an agent-based model that represents NSW prisons and the dynamics of HCV transmission among PWID in the setting. </w:t>
      </w:r>
      <w:r w:rsidR="009A388D">
        <w:rPr>
          <w:rFonts w:ascii="Arial" w:hAnsi="Arial" w:cs="Arial"/>
        </w:rPr>
        <w:t>Simulated prison p</w:t>
      </w:r>
      <w:r w:rsidR="00F551C6">
        <w:rPr>
          <w:rFonts w:ascii="Arial" w:hAnsi="Arial" w:cs="Arial"/>
        </w:rPr>
        <w:t xml:space="preserve">opulation and </w:t>
      </w:r>
      <w:r w:rsidR="009A388D">
        <w:rPr>
          <w:rFonts w:ascii="Arial" w:hAnsi="Arial" w:cs="Arial"/>
        </w:rPr>
        <w:t xml:space="preserve">HCV </w:t>
      </w:r>
      <w:r w:rsidR="00F551C6">
        <w:rPr>
          <w:rFonts w:ascii="Arial" w:hAnsi="Arial" w:cs="Arial"/>
        </w:rPr>
        <w:t xml:space="preserve">incidence </w:t>
      </w:r>
      <w:r w:rsidR="009A388D">
        <w:rPr>
          <w:rFonts w:ascii="Arial" w:hAnsi="Arial" w:cs="Arial"/>
        </w:rPr>
        <w:t xml:space="preserve">were </w:t>
      </w:r>
      <w:r w:rsidR="00F551C6">
        <w:rPr>
          <w:rFonts w:ascii="Arial" w:hAnsi="Arial" w:cs="Arial"/>
        </w:rPr>
        <w:t>calibrated</w:t>
      </w:r>
      <w:r w:rsidR="009A388D">
        <w:rPr>
          <w:rFonts w:ascii="Arial" w:hAnsi="Arial" w:cs="Arial"/>
        </w:rPr>
        <w:t xml:space="preserve"> against reported data</w:t>
      </w:r>
      <w:r w:rsidR="00F551C6">
        <w:rPr>
          <w:rFonts w:ascii="Arial" w:hAnsi="Arial" w:cs="Arial"/>
        </w:rPr>
        <w:t xml:space="preserve">. Model projections suggest that </w:t>
      </w:r>
      <w:r w:rsidR="009A388D">
        <w:rPr>
          <w:rFonts w:ascii="Arial" w:hAnsi="Arial" w:cs="Arial"/>
        </w:rPr>
        <w:t xml:space="preserve">considering a continuous rise in the NSW prison population, </w:t>
      </w:r>
      <w:r w:rsidR="00F551C6">
        <w:rPr>
          <w:rFonts w:ascii="Arial" w:hAnsi="Arial" w:cs="Arial"/>
        </w:rPr>
        <w:t>HCV incide</w:t>
      </w:r>
      <w:r w:rsidR="00C33D31">
        <w:rPr>
          <w:rFonts w:ascii="Arial" w:hAnsi="Arial" w:cs="Arial"/>
        </w:rPr>
        <w:t>nce will remain to be stable if the current situation doesn’t change</w:t>
      </w:r>
      <w:r w:rsidR="00F551C6">
        <w:rPr>
          <w:rFonts w:ascii="Arial" w:hAnsi="Arial" w:cs="Arial"/>
        </w:rPr>
        <w:t xml:space="preserve">. </w:t>
      </w:r>
      <w:r w:rsidR="00C33D31">
        <w:rPr>
          <w:rFonts w:ascii="Arial" w:hAnsi="Arial" w:cs="Arial"/>
        </w:rPr>
        <w:t xml:space="preserve">Even maintaining the most recent implementation of DAA treatment and OST in NSW </w:t>
      </w:r>
      <w:r w:rsidR="00C33D31">
        <w:rPr>
          <w:rFonts w:ascii="Arial" w:hAnsi="Arial" w:cs="Arial"/>
        </w:rPr>
        <w:lastRenderedPageBreak/>
        <w:t xml:space="preserve">prisons is not </w:t>
      </w:r>
      <w:r w:rsidR="00207940">
        <w:rPr>
          <w:rFonts w:ascii="Arial" w:hAnsi="Arial" w:cs="Arial"/>
        </w:rPr>
        <w:t>sufficient in mitigating</w:t>
      </w:r>
      <w:r w:rsidR="00C33D31">
        <w:rPr>
          <w:rFonts w:ascii="Arial" w:hAnsi="Arial" w:cs="Arial"/>
        </w:rPr>
        <w:t xml:space="preserve"> forward transmission of HCV </w:t>
      </w:r>
      <w:r w:rsidR="00207940">
        <w:rPr>
          <w:rFonts w:ascii="Arial" w:hAnsi="Arial" w:cs="Arial"/>
        </w:rPr>
        <w:t xml:space="preserve">among PWID </w:t>
      </w:r>
      <w:r w:rsidR="00C33D31">
        <w:rPr>
          <w:rFonts w:ascii="Arial" w:hAnsi="Arial" w:cs="Arial"/>
        </w:rPr>
        <w:t xml:space="preserve">in this setting.  </w:t>
      </w:r>
    </w:p>
    <w:p w14:paraId="598EB6BA" w14:textId="17E8B6B1" w:rsidR="00207940" w:rsidRDefault="00207940" w:rsidP="00304554">
      <w:pPr>
        <w:spacing w:line="360" w:lineRule="auto"/>
        <w:jc w:val="both"/>
        <w:rPr>
          <w:rFonts w:ascii="Arial" w:hAnsi="Arial" w:cs="Arial"/>
        </w:rPr>
      </w:pPr>
      <w:r>
        <w:rPr>
          <w:rFonts w:ascii="Arial" w:hAnsi="Arial" w:cs="Arial"/>
        </w:rPr>
        <w:t xml:space="preserve">However, simulated scenarios show that increasing DAA treatments to </w:t>
      </w:r>
      <w:r w:rsidRPr="00207940">
        <w:rPr>
          <w:rFonts w:ascii="Arial" w:hAnsi="Arial" w:cs="Arial"/>
          <w:i/>
        </w:rPr>
        <w:t>n</w:t>
      </w:r>
      <w:r>
        <w:rPr>
          <w:rFonts w:ascii="Arial" w:hAnsi="Arial" w:cs="Arial"/>
        </w:rPr>
        <w:t xml:space="preserve">=5000 </w:t>
      </w:r>
      <w:r w:rsidR="008F780E">
        <w:rPr>
          <w:rFonts w:ascii="Arial" w:hAnsi="Arial" w:cs="Arial"/>
        </w:rPr>
        <w:t xml:space="preserve">will reduce HCV incidence in NSW prisons by XX% from XX% in 2018 to XX% in 2030.  </w:t>
      </w:r>
    </w:p>
    <w:p w14:paraId="49A5D696" w14:textId="01822267" w:rsidR="00207940" w:rsidRPr="006A48CC" w:rsidRDefault="006A48CC" w:rsidP="00304554">
      <w:pPr>
        <w:spacing w:line="360" w:lineRule="auto"/>
        <w:jc w:val="both"/>
        <w:rPr>
          <w:rFonts w:ascii="Arial" w:hAnsi="Arial" w:cs="Arial"/>
          <w:highlight w:val="yellow"/>
        </w:rPr>
      </w:pPr>
      <w:commentRangeStart w:id="146"/>
      <w:r>
        <w:rPr>
          <w:rFonts w:ascii="Arial" w:hAnsi="Arial" w:cs="Arial"/>
          <w:highlight w:val="yellow"/>
        </w:rPr>
        <w:t>OST results</w:t>
      </w:r>
      <w:r w:rsidR="00482041">
        <w:rPr>
          <w:rFonts w:ascii="Arial" w:hAnsi="Arial" w:cs="Arial"/>
          <w:highlight w:val="yellow"/>
        </w:rPr>
        <w:t xml:space="preserve">. </w:t>
      </w:r>
      <w:r w:rsidR="008F780E" w:rsidRPr="008F780E">
        <w:rPr>
          <w:rFonts w:ascii="Arial" w:hAnsi="Arial" w:cs="Arial"/>
          <w:highlight w:val="yellow"/>
        </w:rPr>
        <w:t xml:space="preserve"> and NSP results.</w:t>
      </w:r>
      <w:r w:rsidR="008F780E" w:rsidRPr="00996A4D">
        <w:rPr>
          <w:rFonts w:ascii="Arial" w:hAnsi="Arial" w:cs="Arial"/>
          <w:highlight w:val="yellow"/>
        </w:rPr>
        <w:t xml:space="preserve"> </w:t>
      </w:r>
      <w:r w:rsidR="00996A4D" w:rsidRPr="00996A4D">
        <w:rPr>
          <w:rFonts w:ascii="Arial" w:hAnsi="Arial" w:cs="Arial"/>
          <w:highlight w:val="yellow"/>
        </w:rPr>
        <w:t>If the scale-up of DAA can be combined with</w:t>
      </w:r>
      <w:r w:rsidR="00996A4D">
        <w:rPr>
          <w:rFonts w:ascii="Arial" w:hAnsi="Arial" w:cs="Arial"/>
        </w:rPr>
        <w:t xml:space="preserve"> </w:t>
      </w:r>
      <w:commentRangeEnd w:id="146"/>
      <w:r w:rsidR="00465173">
        <w:rPr>
          <w:rStyle w:val="CommentReference"/>
        </w:rPr>
        <w:commentReference w:id="146"/>
      </w:r>
      <w:r w:rsidR="00996A4D">
        <w:rPr>
          <w:rFonts w:ascii="Arial" w:hAnsi="Arial" w:cs="Arial"/>
        </w:rPr>
        <w:t>…</w:t>
      </w:r>
    </w:p>
    <w:p w14:paraId="075A41B8" w14:textId="4A13CA6B" w:rsidR="003378C1" w:rsidRDefault="003378C1" w:rsidP="00304554">
      <w:pPr>
        <w:spacing w:line="360" w:lineRule="auto"/>
        <w:jc w:val="both"/>
        <w:rPr>
          <w:rFonts w:ascii="Arial" w:hAnsi="Arial" w:cs="Arial"/>
        </w:rPr>
      </w:pPr>
    </w:p>
    <w:p w14:paraId="2856932B" w14:textId="4828E7D4" w:rsidR="00B81645" w:rsidRPr="00996A4D" w:rsidRDefault="00B81645" w:rsidP="00304554">
      <w:pPr>
        <w:spacing w:line="360" w:lineRule="auto"/>
        <w:jc w:val="both"/>
        <w:rPr>
          <w:rFonts w:ascii="Arial" w:hAnsi="Arial" w:cs="Arial"/>
          <w:b/>
        </w:rPr>
      </w:pPr>
      <w:r w:rsidRPr="008F780E">
        <w:rPr>
          <w:rFonts w:ascii="Arial" w:hAnsi="Arial" w:cs="Arial"/>
          <w:b/>
        </w:rPr>
        <w:t>Comparison with existing models</w:t>
      </w:r>
    </w:p>
    <w:p w14:paraId="3C0C594B" w14:textId="46B90120" w:rsidR="00E14968" w:rsidRDefault="00996A4D" w:rsidP="00304554">
      <w:pPr>
        <w:spacing w:line="360" w:lineRule="auto"/>
        <w:jc w:val="both"/>
        <w:rPr>
          <w:rFonts w:ascii="Arial" w:hAnsi="Arial" w:cs="Arial"/>
        </w:rPr>
      </w:pPr>
      <w:r>
        <w:rPr>
          <w:rFonts w:ascii="Arial" w:hAnsi="Arial" w:cs="Arial"/>
        </w:rPr>
        <w:t>As of writing, a</w:t>
      </w:r>
      <w:r w:rsidR="00B81645">
        <w:rPr>
          <w:rFonts w:ascii="Arial" w:hAnsi="Arial" w:cs="Arial"/>
        </w:rPr>
        <w:t xml:space="preserve">t least </w:t>
      </w:r>
      <w:r>
        <w:rPr>
          <w:rFonts w:ascii="Arial" w:hAnsi="Arial" w:cs="Arial"/>
        </w:rPr>
        <w:t>6</w:t>
      </w:r>
      <w:r w:rsidR="00B81645">
        <w:rPr>
          <w:rFonts w:ascii="Arial" w:hAnsi="Arial" w:cs="Arial"/>
        </w:rPr>
        <w:t xml:space="preserve"> </w:t>
      </w:r>
      <w:r>
        <w:rPr>
          <w:rFonts w:ascii="Arial" w:hAnsi="Arial" w:cs="Arial"/>
        </w:rPr>
        <w:t xml:space="preserve">computational </w:t>
      </w:r>
      <w:r w:rsidR="00B81645">
        <w:rPr>
          <w:rFonts w:ascii="Arial" w:hAnsi="Arial" w:cs="Arial"/>
        </w:rPr>
        <w:t xml:space="preserve">models have been developed to study HCV transmission </w:t>
      </w:r>
      <w:r w:rsidR="00E169AA">
        <w:rPr>
          <w:rFonts w:ascii="Arial" w:hAnsi="Arial" w:cs="Arial"/>
        </w:rPr>
        <w:t>that considers</w:t>
      </w:r>
      <w:r w:rsidR="00DD1FBC">
        <w:rPr>
          <w:rFonts w:ascii="Arial" w:hAnsi="Arial" w:cs="Arial"/>
        </w:rPr>
        <w:t xml:space="preserve"> the</w:t>
      </w:r>
      <w:r w:rsidR="00B81645">
        <w:rPr>
          <w:rFonts w:ascii="Arial" w:hAnsi="Arial" w:cs="Arial"/>
        </w:rPr>
        <w:t xml:space="preserve"> prison setting</w:t>
      </w:r>
      <w:r w:rsidR="00DD1FBC">
        <w:rPr>
          <w:rFonts w:ascii="Arial" w:hAnsi="Arial" w:cs="Arial"/>
        </w:rPr>
        <w:t xml:space="preserve">, with only </w:t>
      </w:r>
      <w:r>
        <w:rPr>
          <w:rFonts w:ascii="Arial" w:hAnsi="Arial" w:cs="Arial"/>
        </w:rPr>
        <w:t>one other being an agent-based model</w:t>
      </w:r>
      <w:r w:rsidR="003049F5">
        <w:rPr>
          <w:rFonts w:ascii="Arial" w:hAnsi="Arial" w:cs="Arial"/>
        </w:rPr>
        <w:t xml:space="preserve"> </w:t>
      </w:r>
      <w:r w:rsidR="001E1CC9">
        <w:rPr>
          <w:rFonts w:ascii="Arial" w:hAnsi="Arial" w:cs="Arial"/>
        </w:rPr>
        <w:fldChar w:fldCharType="begin"/>
      </w:r>
      <w:r w:rsidR="006B55BA">
        <w:rPr>
          <w:rFonts w:ascii="Arial" w:hAnsi="Arial" w:cs="Arial"/>
        </w:rPr>
        <w:instrText xml:space="preserve"> ADDIN EN.CITE &lt;EndNote&gt;&lt;Cite&gt;&lt;Author&gt;Ndeffo-Mbah&lt;/Author&gt;&lt;Year&gt;2018&lt;/Year&gt;&lt;RecNum&gt;78&lt;/RecNum&gt;&lt;DisplayText&gt;(45)&lt;/DisplayText&gt;&lt;record&gt;&lt;rec-number&gt;78&lt;/rec-number&gt;&lt;foreign-keys&gt;&lt;key app="EN" db-id="tzdr2w9av5fwwyetpstp2wpipt2raxepxedz" timestamp="1532418996"&gt;78&lt;/key&gt;&lt;/foreign-keys&gt;&lt;ref-type name="Journal Article"&gt;17&lt;/ref-type&gt;&lt;contributors&gt;&lt;authors&gt;&lt;author&gt;Ndeffo-Mbah, Martial L&lt;/author&gt;&lt;author&gt;Vigliotti, Vivian S&lt;/author&gt;&lt;author&gt;Skrip, Laura A&lt;/author&gt;&lt;author&gt;Dolan, Kate&lt;/author&gt;&lt;author&gt;Galvani, Alison P&lt;/author&gt;&lt;/authors&gt;&lt;/contributors&gt;&lt;titles&gt;&lt;title&gt;Dynamic models of infectious disease transmission in prisons and the general population&lt;/title&gt;&lt;secondary-title&gt;Epidemiologic reviews&lt;/secondary-title&gt;&lt;/titles&gt;&lt;periodical&gt;&lt;full-title&gt;Epidemiologic reviews&lt;/full-title&gt;&lt;/periodical&gt;&lt;pages&gt;40-57&lt;/pages&gt;&lt;volume&gt;40&lt;/volume&gt;&lt;number&gt;1&lt;/number&gt;&lt;dates&gt;&lt;year&gt;2018&lt;/year&gt;&lt;/dates&gt;&lt;isbn&gt;0193-936X&lt;/isbn&gt;&lt;urls&gt;&lt;/urls&gt;&lt;/record&gt;&lt;/Cite&gt;&lt;/EndNote&gt;</w:instrText>
      </w:r>
      <w:r w:rsidR="001E1CC9">
        <w:rPr>
          <w:rFonts w:ascii="Arial" w:hAnsi="Arial" w:cs="Arial"/>
        </w:rPr>
        <w:fldChar w:fldCharType="separate"/>
      </w:r>
      <w:r w:rsidR="006B55BA">
        <w:rPr>
          <w:rFonts w:ascii="Arial" w:hAnsi="Arial" w:cs="Arial"/>
          <w:noProof/>
        </w:rPr>
        <w:t>(</w:t>
      </w:r>
      <w:hyperlink w:anchor="_ENREF_45" w:tooltip="Ndeffo-Mbah, 2018 #78" w:history="1">
        <w:r w:rsidR="0008395D">
          <w:rPr>
            <w:rFonts w:ascii="Arial" w:hAnsi="Arial" w:cs="Arial"/>
            <w:noProof/>
          </w:rPr>
          <w:t>45</w:t>
        </w:r>
      </w:hyperlink>
      <w:r w:rsidR="006B55BA">
        <w:rPr>
          <w:rFonts w:ascii="Arial" w:hAnsi="Arial" w:cs="Arial"/>
          <w:noProof/>
        </w:rPr>
        <w:t>)</w:t>
      </w:r>
      <w:r w:rsidR="001E1CC9">
        <w:rPr>
          <w:rFonts w:ascii="Arial" w:hAnsi="Arial" w:cs="Arial"/>
        </w:rPr>
        <w:fldChar w:fldCharType="end"/>
      </w:r>
      <w:r w:rsidR="00B81645">
        <w:rPr>
          <w:rFonts w:ascii="Arial" w:hAnsi="Arial" w:cs="Arial"/>
        </w:rPr>
        <w:t xml:space="preserve">. </w:t>
      </w:r>
      <w:r w:rsidR="0095288F">
        <w:rPr>
          <w:rFonts w:ascii="Arial" w:hAnsi="Arial" w:cs="Arial"/>
        </w:rPr>
        <w:t>In general, agent-based models have a more detailed and fine-grained approach as compared to compartmental models. Compared to existing studies, our model provides novel findings</w:t>
      </w:r>
      <w:r w:rsidR="00BD250E">
        <w:rPr>
          <w:rFonts w:ascii="Arial" w:hAnsi="Arial" w:cs="Arial"/>
        </w:rPr>
        <w:t xml:space="preserve"> due to the following:</w:t>
      </w:r>
      <w:r w:rsidR="006A00D5">
        <w:rPr>
          <w:rFonts w:ascii="Arial" w:hAnsi="Arial" w:cs="Arial"/>
        </w:rPr>
        <w:t xml:space="preserve"> </w:t>
      </w:r>
      <w:r w:rsidR="00B15508">
        <w:rPr>
          <w:rFonts w:ascii="Arial" w:hAnsi="Arial" w:cs="Arial"/>
        </w:rPr>
        <w:t>First, e</w:t>
      </w:r>
      <w:r w:rsidR="00B81645">
        <w:rPr>
          <w:rFonts w:ascii="Arial" w:hAnsi="Arial" w:cs="Arial"/>
        </w:rPr>
        <w:t xml:space="preserve">xisting models often generalise </w:t>
      </w:r>
      <w:r w:rsidR="00162E07">
        <w:rPr>
          <w:rFonts w:ascii="Arial" w:hAnsi="Arial" w:cs="Arial"/>
        </w:rPr>
        <w:t xml:space="preserve">sharing behaviour and IDU </w:t>
      </w:r>
      <w:r w:rsidR="00B81645">
        <w:rPr>
          <w:rFonts w:ascii="Arial" w:hAnsi="Arial" w:cs="Arial"/>
        </w:rPr>
        <w:t>with regard to HCV transmission</w:t>
      </w:r>
      <w:r w:rsidR="00162E07">
        <w:rPr>
          <w:rFonts w:ascii="Arial" w:hAnsi="Arial" w:cs="Arial"/>
        </w:rPr>
        <w:t xml:space="preserve">. While doing so may provide an overestimate of onward HCV transmission, </w:t>
      </w:r>
      <w:r w:rsidR="00B15508">
        <w:rPr>
          <w:rFonts w:ascii="Arial" w:hAnsi="Arial" w:cs="Arial"/>
        </w:rPr>
        <w:t>this</w:t>
      </w:r>
      <w:r w:rsidR="00162E07">
        <w:rPr>
          <w:rFonts w:ascii="Arial" w:hAnsi="Arial" w:cs="Arial"/>
        </w:rPr>
        <w:t xml:space="preserve"> limits the ability of the model to simulate strategies </w:t>
      </w:r>
      <w:r w:rsidR="00B15508">
        <w:rPr>
          <w:rFonts w:ascii="Arial" w:hAnsi="Arial" w:cs="Arial"/>
        </w:rPr>
        <w:t>based on specific IDU behaviour</w:t>
      </w:r>
      <w:r w:rsidR="00B81645">
        <w:rPr>
          <w:rFonts w:ascii="Arial" w:hAnsi="Arial" w:cs="Arial"/>
        </w:rPr>
        <w:t>.</w:t>
      </w:r>
      <w:r w:rsidR="00162E07">
        <w:rPr>
          <w:rFonts w:ascii="Arial" w:hAnsi="Arial" w:cs="Arial"/>
        </w:rPr>
        <w:t xml:space="preserve"> Our model is the first to consider these two separately</w:t>
      </w:r>
      <w:r w:rsidR="00B15508">
        <w:rPr>
          <w:rFonts w:ascii="Arial" w:hAnsi="Arial" w:cs="Arial"/>
        </w:rPr>
        <w:t>, which allowed the analyses of</w:t>
      </w:r>
      <w:r w:rsidR="00BD250E">
        <w:rPr>
          <w:rFonts w:ascii="Arial" w:hAnsi="Arial" w:cs="Arial"/>
        </w:rPr>
        <w:t xml:space="preserve"> more targeted</w:t>
      </w:r>
      <w:r w:rsidR="00B15508">
        <w:rPr>
          <w:rFonts w:ascii="Arial" w:hAnsi="Arial" w:cs="Arial"/>
        </w:rPr>
        <w:t xml:space="preserve"> intervention strategies</w:t>
      </w:r>
      <w:r w:rsidR="00162E07">
        <w:rPr>
          <w:rFonts w:ascii="Arial" w:hAnsi="Arial" w:cs="Arial"/>
        </w:rPr>
        <w:t>.</w:t>
      </w:r>
      <w:r w:rsidR="00B81645">
        <w:rPr>
          <w:rFonts w:ascii="Arial" w:hAnsi="Arial" w:cs="Arial"/>
        </w:rPr>
        <w:t xml:space="preserve"> </w:t>
      </w:r>
      <w:r w:rsidR="00B15508">
        <w:rPr>
          <w:rFonts w:ascii="Arial" w:hAnsi="Arial" w:cs="Arial"/>
        </w:rPr>
        <w:t>Second, e</w:t>
      </w:r>
      <w:r w:rsidR="00E14968">
        <w:rPr>
          <w:rFonts w:ascii="Arial" w:hAnsi="Arial" w:cs="Arial"/>
        </w:rPr>
        <w:t xml:space="preserve">xisting models also generalise separate prison complexes by representing the prison setting as one sandbox where all prisoners may interact. </w:t>
      </w:r>
      <w:r w:rsidR="00691BFF">
        <w:rPr>
          <w:rFonts w:ascii="Arial" w:hAnsi="Arial" w:cs="Arial"/>
        </w:rPr>
        <w:t xml:space="preserve">In most cases, prisons are composed of more than one prison complex, with varying security settings, making it less likely for prisoners in different security settings </w:t>
      </w:r>
      <w:r w:rsidR="00162E07">
        <w:rPr>
          <w:rFonts w:ascii="Arial" w:hAnsi="Arial" w:cs="Arial"/>
        </w:rPr>
        <w:t xml:space="preserve">to </w:t>
      </w:r>
      <w:r w:rsidR="00691BFF">
        <w:rPr>
          <w:rFonts w:ascii="Arial" w:hAnsi="Arial" w:cs="Arial"/>
        </w:rPr>
        <w:t xml:space="preserve">interact with one another. </w:t>
      </w:r>
      <w:r w:rsidR="00162E07">
        <w:rPr>
          <w:rFonts w:ascii="Arial" w:hAnsi="Arial" w:cs="Arial"/>
        </w:rPr>
        <w:t>Our model is the first to consider these separations in prison locations, as well as</w:t>
      </w:r>
      <w:r w:rsidR="00691BFF">
        <w:rPr>
          <w:rFonts w:ascii="Arial" w:hAnsi="Arial" w:cs="Arial"/>
        </w:rPr>
        <w:t xml:space="preserve"> the </w:t>
      </w:r>
      <w:r w:rsidR="00162E07">
        <w:rPr>
          <w:rFonts w:ascii="Arial" w:hAnsi="Arial" w:cs="Arial"/>
        </w:rPr>
        <w:t xml:space="preserve">accompanying </w:t>
      </w:r>
      <w:r w:rsidR="00691BFF">
        <w:rPr>
          <w:rFonts w:ascii="Arial" w:hAnsi="Arial" w:cs="Arial"/>
        </w:rPr>
        <w:t xml:space="preserve">movement of prisoners between these prison security settings. </w:t>
      </w:r>
      <w:r w:rsidR="00162E07">
        <w:rPr>
          <w:rFonts w:ascii="Arial" w:hAnsi="Arial" w:cs="Arial"/>
        </w:rPr>
        <w:t>Lastly,</w:t>
      </w:r>
      <w:r w:rsidR="00E14968">
        <w:rPr>
          <w:rFonts w:ascii="Arial" w:hAnsi="Arial" w:cs="Arial"/>
        </w:rPr>
        <w:t xml:space="preserve"> </w:t>
      </w:r>
      <w:r w:rsidR="00162E07">
        <w:rPr>
          <w:rFonts w:ascii="Arial" w:hAnsi="Arial" w:cs="Arial"/>
        </w:rPr>
        <w:t>n</w:t>
      </w:r>
      <w:r w:rsidR="00E14968">
        <w:rPr>
          <w:rFonts w:ascii="Arial" w:hAnsi="Arial" w:cs="Arial"/>
        </w:rPr>
        <w:t xml:space="preserve">one of these models have evaluated NSP, or any other intervention in combination with NSP as we have done in this study. </w:t>
      </w:r>
      <w:r w:rsidR="00324E2A">
        <w:rPr>
          <w:rFonts w:ascii="Arial" w:hAnsi="Arial" w:cs="Arial"/>
        </w:rPr>
        <w:t>The implementation of NSP in prisons remains controversial</w:t>
      </w:r>
      <w:r w:rsidR="00C21548">
        <w:rPr>
          <w:rFonts w:ascii="Arial" w:hAnsi="Arial" w:cs="Arial"/>
        </w:rPr>
        <w:t>,</w:t>
      </w:r>
      <w:r w:rsidR="00324E2A">
        <w:rPr>
          <w:rFonts w:ascii="Arial" w:hAnsi="Arial" w:cs="Arial"/>
        </w:rPr>
        <w:t xml:space="preserve"> with </w:t>
      </w:r>
      <w:r w:rsidR="00C21548">
        <w:rPr>
          <w:rFonts w:ascii="Arial" w:hAnsi="Arial" w:cs="Arial"/>
        </w:rPr>
        <w:t xml:space="preserve">limited </w:t>
      </w:r>
      <w:r w:rsidR="00324E2A">
        <w:rPr>
          <w:rFonts w:ascii="Arial" w:hAnsi="Arial" w:cs="Arial"/>
        </w:rPr>
        <w:t xml:space="preserve">studies reporting conflicting </w:t>
      </w:r>
      <w:r w:rsidR="008F7DA7">
        <w:rPr>
          <w:rFonts w:ascii="Arial" w:hAnsi="Arial" w:cs="Arial"/>
        </w:rPr>
        <w:fldChar w:fldCharType="begin"/>
      </w:r>
      <w:r w:rsidR="008F7DA7">
        <w:rPr>
          <w:rFonts w:ascii="Arial" w:hAnsi="Arial" w:cs="Arial"/>
        </w:rPr>
        <w:instrText xml:space="preserve"> ADDIN EN.CITE &lt;EndNote&gt;&lt;Cite&gt;&lt;Author&gt;Fernandes&lt;/Author&gt;&lt;Year&gt;2017&lt;/Year&gt;&lt;RecNum&gt;82&lt;/RecNum&gt;&lt;DisplayText&gt;(46, 47)&lt;/DisplayText&gt;&lt;record&gt;&lt;rec-number&gt;82&lt;/rec-number&gt;&lt;foreign-keys&gt;&lt;key app="EN" db-id="tzdr2w9av5fwwyetpstp2wpipt2raxepxedz" timestamp="1532422438"&gt;82&lt;/key&gt;&lt;/foreign-keys&gt;&lt;ref-type name="Journal Article"&gt;17&lt;/ref-type&gt;&lt;contributors&gt;&lt;authors&gt;&lt;author&gt;Fernandes, Ricardo M&lt;/author&gt;&lt;author&gt;Cary, Maria&lt;/author&gt;&lt;author&gt;Duarte, Gonçalo&lt;/author&gt;&lt;author&gt;Jesus, Gonçalo&lt;/author&gt;&lt;author&gt;Alarcão, Joana&lt;/author&gt;&lt;author&gt;Torre, Carla&lt;/author&gt;&lt;author&gt;Costa, Suzete&lt;/author&gt;&lt;author&gt;Costa, João&lt;/author&gt;&lt;author&gt;Carneiro, António Vaz&lt;/author&gt;&lt;/authors&gt;&lt;/contributors&gt;&lt;titles&gt;&lt;title&gt;Effectiveness of needle and syringe programmes in people who inject drugs–an overview of systematic reviews&lt;/title&gt;&lt;secondary-title&gt;BMC public health&lt;/secondary-title&gt;&lt;/titles&gt;&lt;periodical&gt;&lt;full-title&gt;BMC public health&lt;/full-title&gt;&lt;/periodical&gt;&lt;pages&gt;309&lt;/pages&gt;&lt;volume&gt;17&lt;/volume&gt;&lt;number&gt;1&lt;/number&gt;&lt;dates&gt;&lt;year&gt;2017&lt;/year&gt;&lt;/dates&gt;&lt;isbn&gt;1471-2458&lt;/isbn&gt;&lt;urls&gt;&lt;/urls&gt;&lt;/record&gt;&lt;/Cite&gt;&lt;Cite&gt;&lt;Author&gt;Stöver&lt;/Author&gt;&lt;Year&gt;2016&lt;/Year&gt;&lt;RecNum&gt;81&lt;/RecNum&gt;&lt;record&gt;&lt;rec-number&gt;81&lt;/rec-number&gt;&lt;foreign-keys&gt;&lt;key app="EN" db-id="tzdr2w9av5fwwyetpstp2wpipt2raxepxedz" timestamp="1532422410"&gt;81&lt;/key&gt;&lt;/foreign-keys&gt;&lt;ref-type name="Journal Article"&gt;17&lt;/ref-type&gt;&lt;contributors&gt;&lt;authors&gt;&lt;author&gt;Stöver, Heino&lt;/author&gt;&lt;author&gt;Hariga, Fabienne&lt;/author&gt;&lt;/authors&gt;&lt;/contributors&gt;&lt;titles&gt;&lt;title&gt;Prison-based needle and syringe programmes (PNSP)–Still highly controversial after all these years&lt;/title&gt;&lt;secondary-title&gt;Drugs: Education, Prevention and Policy&lt;/secondary-title&gt;&lt;/titles&gt;&lt;periodical&gt;&lt;full-title&gt;Drugs: Education, Prevention and Policy&lt;/full-title&gt;&lt;/periodical&gt;&lt;pages&gt;103-112&lt;/pages&gt;&lt;volume&gt;23&lt;/volume&gt;&lt;number&gt;2&lt;/number&gt;&lt;dates&gt;&lt;year&gt;2016&lt;/year&gt;&lt;/dates&gt;&lt;isbn&gt;0968-7637&lt;/isbn&gt;&lt;urls&gt;&lt;/urls&gt;&lt;/record&gt;&lt;/Cite&gt;&lt;/EndNote&gt;</w:instrText>
      </w:r>
      <w:r w:rsidR="008F7DA7">
        <w:rPr>
          <w:rFonts w:ascii="Arial" w:hAnsi="Arial" w:cs="Arial"/>
        </w:rPr>
        <w:fldChar w:fldCharType="separate"/>
      </w:r>
      <w:r w:rsidR="008F7DA7">
        <w:rPr>
          <w:rFonts w:ascii="Arial" w:hAnsi="Arial" w:cs="Arial"/>
          <w:noProof/>
        </w:rPr>
        <w:t>(</w:t>
      </w:r>
      <w:hyperlink w:anchor="_ENREF_46" w:tooltip="Fernandes, 2017 #82" w:history="1">
        <w:r w:rsidR="0008395D">
          <w:rPr>
            <w:rFonts w:ascii="Arial" w:hAnsi="Arial" w:cs="Arial"/>
            <w:noProof/>
          </w:rPr>
          <w:t>46</w:t>
        </w:r>
      </w:hyperlink>
      <w:r w:rsidR="008F7DA7">
        <w:rPr>
          <w:rFonts w:ascii="Arial" w:hAnsi="Arial" w:cs="Arial"/>
          <w:noProof/>
        </w:rPr>
        <w:t xml:space="preserve">, </w:t>
      </w:r>
      <w:hyperlink w:anchor="_ENREF_47" w:tooltip="Stöver, 2016 #81" w:history="1">
        <w:r w:rsidR="0008395D">
          <w:rPr>
            <w:rFonts w:ascii="Arial" w:hAnsi="Arial" w:cs="Arial"/>
            <w:noProof/>
          </w:rPr>
          <w:t>47</w:t>
        </w:r>
      </w:hyperlink>
      <w:r w:rsidR="008F7DA7">
        <w:rPr>
          <w:rFonts w:ascii="Arial" w:hAnsi="Arial" w:cs="Arial"/>
          <w:noProof/>
        </w:rPr>
        <w:t>)</w:t>
      </w:r>
      <w:r w:rsidR="008F7DA7">
        <w:rPr>
          <w:rFonts w:ascii="Arial" w:hAnsi="Arial" w:cs="Arial"/>
        </w:rPr>
        <w:fldChar w:fldCharType="end"/>
      </w:r>
      <w:r w:rsidR="008F7DA7">
        <w:rPr>
          <w:rFonts w:ascii="Arial" w:hAnsi="Arial" w:cs="Arial"/>
        </w:rPr>
        <w:t xml:space="preserve">. </w:t>
      </w:r>
      <w:r w:rsidR="00C21548">
        <w:rPr>
          <w:rFonts w:ascii="Arial" w:hAnsi="Arial" w:cs="Arial"/>
        </w:rPr>
        <w:t xml:space="preserve">Our model provides additional evidence supporting the </w:t>
      </w:r>
      <w:r w:rsidR="003049F5">
        <w:rPr>
          <w:rFonts w:ascii="Arial" w:hAnsi="Arial" w:cs="Arial"/>
        </w:rPr>
        <w:t xml:space="preserve">efficacy of NSP in reducing the incidence of HCV in NSW prisons. </w:t>
      </w:r>
    </w:p>
    <w:p w14:paraId="684F0417" w14:textId="77777777" w:rsidR="00B81645" w:rsidRDefault="00B81645" w:rsidP="00304554">
      <w:pPr>
        <w:spacing w:line="360" w:lineRule="auto"/>
        <w:jc w:val="both"/>
        <w:rPr>
          <w:rFonts w:ascii="Arial" w:hAnsi="Arial" w:cs="Arial"/>
        </w:rPr>
      </w:pPr>
    </w:p>
    <w:p w14:paraId="4109B009" w14:textId="737505A6" w:rsidR="00B81645" w:rsidRPr="00996A4D" w:rsidRDefault="00B81645" w:rsidP="00304554">
      <w:pPr>
        <w:spacing w:line="360" w:lineRule="auto"/>
        <w:jc w:val="both"/>
        <w:rPr>
          <w:rFonts w:ascii="Arial" w:hAnsi="Arial" w:cs="Arial"/>
          <w:b/>
        </w:rPr>
      </w:pPr>
      <w:r w:rsidRPr="00996A4D">
        <w:rPr>
          <w:rFonts w:ascii="Arial" w:hAnsi="Arial" w:cs="Arial"/>
          <w:b/>
        </w:rPr>
        <w:t>Limitations</w:t>
      </w:r>
    </w:p>
    <w:p w14:paraId="2588D737" w14:textId="7D04B381" w:rsidR="00E14968" w:rsidRDefault="00BE7085" w:rsidP="00304554">
      <w:pPr>
        <w:spacing w:line="360" w:lineRule="auto"/>
        <w:jc w:val="both"/>
        <w:rPr>
          <w:rFonts w:ascii="Arial" w:hAnsi="Arial" w:cs="Arial"/>
        </w:rPr>
      </w:pPr>
      <w:r>
        <w:rPr>
          <w:rFonts w:ascii="Arial" w:hAnsi="Arial" w:cs="Arial"/>
        </w:rPr>
        <w:t>Our study had several limitations. First, we a</w:t>
      </w:r>
      <w:r w:rsidR="00F1403C">
        <w:rPr>
          <w:rFonts w:ascii="Arial" w:hAnsi="Arial" w:cs="Arial"/>
        </w:rPr>
        <w:t>ssume</w:t>
      </w:r>
      <w:r>
        <w:rPr>
          <w:rFonts w:ascii="Arial" w:hAnsi="Arial" w:cs="Arial"/>
        </w:rPr>
        <w:t>d</w:t>
      </w:r>
      <w:r w:rsidR="00F1403C">
        <w:rPr>
          <w:rFonts w:ascii="Arial" w:hAnsi="Arial" w:cs="Arial"/>
        </w:rPr>
        <w:t xml:space="preserve"> </w:t>
      </w:r>
      <w:r>
        <w:rPr>
          <w:rFonts w:ascii="Arial" w:hAnsi="Arial" w:cs="Arial"/>
        </w:rPr>
        <w:t xml:space="preserve">a </w:t>
      </w:r>
      <w:r w:rsidR="00F1403C">
        <w:rPr>
          <w:rFonts w:ascii="Arial" w:hAnsi="Arial" w:cs="Arial"/>
        </w:rPr>
        <w:t>stable prevalence in the NSW community</w:t>
      </w:r>
      <w:r>
        <w:rPr>
          <w:rFonts w:ascii="Arial" w:hAnsi="Arial" w:cs="Arial"/>
        </w:rPr>
        <w:t xml:space="preserve"> throughout our simulations up to 2030</w:t>
      </w:r>
      <w:r w:rsidR="00F1403C">
        <w:rPr>
          <w:rFonts w:ascii="Arial" w:hAnsi="Arial" w:cs="Arial"/>
        </w:rPr>
        <w:t>.</w:t>
      </w:r>
      <w:r>
        <w:rPr>
          <w:rFonts w:ascii="Arial" w:hAnsi="Arial" w:cs="Arial"/>
        </w:rPr>
        <w:t xml:space="preserve"> It is important to note that there is a recent ongoing scale up of intervention strategies in the Australian community</w:t>
      </w:r>
      <w:r w:rsidR="006907E4">
        <w:rPr>
          <w:rFonts w:ascii="Arial" w:hAnsi="Arial" w:cs="Arial"/>
        </w:rPr>
        <w:t xml:space="preserve"> </w:t>
      </w:r>
      <w:r w:rsidR="008F7DA7">
        <w:rPr>
          <w:rFonts w:ascii="Arial" w:hAnsi="Arial" w:cs="Arial"/>
        </w:rPr>
        <w:fldChar w:fldCharType="begin"/>
      </w:r>
      <w:r w:rsidR="008F7DA7">
        <w:rPr>
          <w:rFonts w:ascii="Arial" w:hAnsi="Arial" w:cs="Arial"/>
        </w:rPr>
        <w:instrText xml:space="preserve"> ADDIN EN.CITE &lt;EndNote&gt;&lt;Cite&gt;&lt;Author&gt;Dore&lt;/Author&gt;&lt;Year&gt;2018&lt;/Year&gt;&lt;RecNum&gt;75&lt;/RecNum&gt;&lt;DisplayText&gt;(19)&lt;/DisplayText&gt;&lt;record&gt;&lt;rec-number&gt;75&lt;/rec-number&gt;&lt;foreign-keys&gt;&lt;key app="EN" db-id="tzdr2w9av5fwwyetpstp2wpipt2raxepxedz" timestamp="1527212789"&gt;75&lt;/key&gt;&lt;/foreign-keys&gt;&lt;ref-type name="Journal Article"&gt;17&lt;/ref-type&gt;&lt;contributors&gt;&lt;authors&gt;&lt;author&gt;Dore, Gregory J&lt;/author&gt;&lt;author&gt;Hajarizadeh, Behzad&lt;/author&gt;&lt;/authors&gt;&lt;/contributors&gt;&lt;titles&gt;&lt;title&gt;Elimination of Hepatitis C Virus in Australia: Laying the Foundation&lt;/title&gt;&lt;secondary-title&gt;Infectious Disease Clinics of North America&lt;/secondary-title&gt;&lt;/titles&gt;&lt;periodical&gt;&lt;full-title&gt;Infectious Disease Clinics of North America&lt;/full-title&gt;&lt;/periodical&gt;&lt;pages&gt;269-279&lt;/pages&gt;&lt;volume&gt;32&lt;/volume&gt;&lt;number&gt;2&lt;/number&gt;&lt;dates&gt;&lt;year&gt;2018&lt;/year&gt;&lt;/dates&gt;&lt;isbn&gt;0891-5520&lt;/isbn&gt;&lt;urls&gt;&lt;/urls&gt;&lt;/record&gt;&lt;/Cite&gt;&lt;/EndNote&gt;</w:instrText>
      </w:r>
      <w:r w:rsidR="008F7DA7">
        <w:rPr>
          <w:rFonts w:ascii="Arial" w:hAnsi="Arial" w:cs="Arial"/>
        </w:rPr>
        <w:fldChar w:fldCharType="separate"/>
      </w:r>
      <w:r w:rsidR="008F7DA7">
        <w:rPr>
          <w:rFonts w:ascii="Arial" w:hAnsi="Arial" w:cs="Arial"/>
          <w:noProof/>
        </w:rPr>
        <w:t>(</w:t>
      </w:r>
      <w:hyperlink w:anchor="_ENREF_19" w:tooltip="Dore, 2018 #75" w:history="1">
        <w:r w:rsidR="0008395D">
          <w:rPr>
            <w:rFonts w:ascii="Arial" w:hAnsi="Arial" w:cs="Arial"/>
            <w:noProof/>
          </w:rPr>
          <w:t>19</w:t>
        </w:r>
      </w:hyperlink>
      <w:r w:rsidR="008F7DA7">
        <w:rPr>
          <w:rFonts w:ascii="Arial" w:hAnsi="Arial" w:cs="Arial"/>
          <w:noProof/>
        </w:rPr>
        <w:t>)</w:t>
      </w:r>
      <w:r w:rsidR="008F7DA7">
        <w:rPr>
          <w:rFonts w:ascii="Arial" w:hAnsi="Arial" w:cs="Arial"/>
        </w:rPr>
        <w:fldChar w:fldCharType="end"/>
      </w:r>
      <w:r>
        <w:rPr>
          <w:rFonts w:ascii="Arial" w:hAnsi="Arial" w:cs="Arial"/>
        </w:rPr>
        <w:t>.</w:t>
      </w:r>
      <w:r w:rsidR="006907E4">
        <w:rPr>
          <w:rFonts w:ascii="Arial" w:hAnsi="Arial" w:cs="Arial"/>
        </w:rPr>
        <w:t xml:space="preserve"> However, it has been suggested that this momentum has been waning and that targeted intervention for specific populations is required </w:t>
      </w:r>
      <w:r w:rsidR="008F7DA7">
        <w:rPr>
          <w:rFonts w:ascii="Arial" w:hAnsi="Arial" w:cs="Arial"/>
        </w:rPr>
        <w:fldChar w:fldCharType="begin"/>
      </w:r>
      <w:r w:rsidR="008F7DA7">
        <w:rPr>
          <w:rFonts w:ascii="Arial" w:hAnsi="Arial" w:cs="Arial"/>
        </w:rPr>
        <w:instrText xml:space="preserve"> ADDIN EN.CITE &lt;EndNote&gt;&lt;Cite&gt;&lt;Author&gt;Richmond&lt;/Author&gt;&lt;Year&gt;2018&lt;/Year&gt;&lt;RecNum&gt;83&lt;/RecNum&gt;&lt;DisplayText&gt;(48)&lt;/DisplayText&gt;&lt;record&gt;&lt;rec-number&gt;83&lt;/rec-number&gt;&lt;foreign-keys&gt;&lt;key app="EN" db-id="tzdr2w9av5fwwyetpstp2wpipt2raxepxedz" timestamp="1532422504"&gt;83&lt;/key&gt;&lt;/foreign-keys&gt;&lt;ref-type name="Journal Article"&gt;17&lt;/ref-type&gt;&lt;contributors&gt;&lt;authors&gt;&lt;author&gt;Richmond, Jacqueline A&lt;/author&gt;&lt;author&gt;Wallace, Jack&lt;/author&gt;&lt;/authors&gt;&lt;/contributors&gt;&lt;titles&gt;&lt;title&gt;Implementation of hepatitis C cure in Australia: one year on&lt;/title&gt;&lt;secondary-title&gt;Journal of virus eradication&lt;/secondary-title&gt;&lt;/titles&gt;&lt;periodical&gt;&lt;full-title&gt;Journal of virus eradication&lt;/full-title&gt;&lt;/periodical&gt;&lt;pages&gt;115&lt;/pages&gt;&lt;volume&gt;4&lt;/volume&gt;&lt;number&gt;2&lt;/number&gt;&lt;dates&gt;&lt;year&gt;2018&lt;/year&gt;&lt;/dates&gt;&lt;urls&gt;&lt;/urls&gt;&lt;/record&gt;&lt;/Cite&gt;&lt;/EndNote&gt;</w:instrText>
      </w:r>
      <w:r w:rsidR="008F7DA7">
        <w:rPr>
          <w:rFonts w:ascii="Arial" w:hAnsi="Arial" w:cs="Arial"/>
        </w:rPr>
        <w:fldChar w:fldCharType="separate"/>
      </w:r>
      <w:r w:rsidR="008F7DA7">
        <w:rPr>
          <w:rFonts w:ascii="Arial" w:hAnsi="Arial" w:cs="Arial"/>
          <w:noProof/>
        </w:rPr>
        <w:t>(</w:t>
      </w:r>
      <w:hyperlink w:anchor="_ENREF_48" w:tooltip="Richmond, 2018 #83" w:history="1">
        <w:r w:rsidR="0008395D">
          <w:rPr>
            <w:rFonts w:ascii="Arial" w:hAnsi="Arial" w:cs="Arial"/>
            <w:noProof/>
          </w:rPr>
          <w:t>48</w:t>
        </w:r>
      </w:hyperlink>
      <w:r w:rsidR="008F7DA7">
        <w:rPr>
          <w:rFonts w:ascii="Arial" w:hAnsi="Arial" w:cs="Arial"/>
          <w:noProof/>
        </w:rPr>
        <w:t>)</w:t>
      </w:r>
      <w:r w:rsidR="008F7DA7">
        <w:rPr>
          <w:rFonts w:ascii="Arial" w:hAnsi="Arial" w:cs="Arial"/>
        </w:rPr>
        <w:fldChar w:fldCharType="end"/>
      </w:r>
      <w:r w:rsidR="006907E4">
        <w:rPr>
          <w:rFonts w:ascii="Arial" w:hAnsi="Arial" w:cs="Arial"/>
        </w:rPr>
        <w:t xml:space="preserve">. Therefore, we focused </w:t>
      </w:r>
      <w:r w:rsidR="006907E4">
        <w:rPr>
          <w:rFonts w:ascii="Arial" w:hAnsi="Arial" w:cs="Arial"/>
        </w:rPr>
        <w:lastRenderedPageBreak/>
        <w:t>on transmissions and interventions inside the prison only for this study. Second, s</w:t>
      </w:r>
      <w:r w:rsidR="00F1403C">
        <w:rPr>
          <w:rFonts w:ascii="Arial" w:hAnsi="Arial" w:cs="Arial"/>
        </w:rPr>
        <w:t xml:space="preserve">imilar to </w:t>
      </w:r>
      <w:r w:rsidR="006907E4">
        <w:rPr>
          <w:rFonts w:ascii="Arial" w:hAnsi="Arial" w:cs="Arial"/>
        </w:rPr>
        <w:t xml:space="preserve">the </w:t>
      </w:r>
      <w:r w:rsidR="008F7DA7">
        <w:rPr>
          <w:rFonts w:ascii="Arial" w:hAnsi="Arial" w:cs="Arial"/>
        </w:rPr>
        <w:t>only other</w:t>
      </w:r>
      <w:r w:rsidR="006907E4">
        <w:rPr>
          <w:rFonts w:ascii="Arial" w:hAnsi="Arial" w:cs="Arial"/>
        </w:rPr>
        <w:t xml:space="preserve"> agent-based </w:t>
      </w:r>
      <w:r w:rsidR="008F7DA7">
        <w:rPr>
          <w:rFonts w:ascii="Arial" w:hAnsi="Arial" w:cs="Arial"/>
        </w:rPr>
        <w:t xml:space="preserve">prison </w:t>
      </w:r>
      <w:r w:rsidR="006907E4">
        <w:rPr>
          <w:rFonts w:ascii="Arial" w:hAnsi="Arial" w:cs="Arial"/>
        </w:rPr>
        <w:t xml:space="preserve">model </w:t>
      </w:r>
      <w:r w:rsidR="008F7DA7">
        <w:rPr>
          <w:rFonts w:ascii="Arial" w:hAnsi="Arial" w:cs="Arial"/>
        </w:rPr>
        <w:fldChar w:fldCharType="begin"/>
      </w:r>
      <w:r w:rsidR="008F7DA7">
        <w:rPr>
          <w:rFonts w:ascii="Arial" w:hAnsi="Arial" w:cs="Arial"/>
        </w:rPr>
        <w:instrText xml:space="preserve"> ADDIN EN.CITE &lt;EndNote&gt;&lt;Cite&gt;&lt;Author&gt;He&lt;/Author&gt;&lt;Year&gt;2016&lt;/Year&gt;&lt;RecNum&gt;84&lt;/RecNum&gt;&lt;DisplayText&gt;(49)&lt;/DisplayText&gt;&lt;record&gt;&lt;rec-number&gt;84&lt;/rec-number&gt;&lt;foreign-keys&gt;&lt;key app="EN" db-id="tzdr2w9av5fwwyetpstp2wpipt2raxepxedz" timestamp="1532422607"&gt;84&lt;/key&gt;&lt;/foreign-keys&gt;&lt;ref-type name="Journal Article"&gt;17&lt;/ref-type&gt;&lt;contributors&gt;&lt;authors&gt;&lt;author&gt;He, Tianhua&lt;/author&gt;&lt;author&gt;Li, Kan&lt;/author&gt;&lt;author&gt;Roberts, Mark S&lt;/author&gt;&lt;author&gt;Spaulding, Anne C&lt;/author&gt;&lt;author&gt;Ayer, Turgay&lt;/author&gt;&lt;author&gt;Grefenstette, John J&lt;/author&gt;&lt;author&gt;Chhatwal, Jagpreet&lt;/author&gt;&lt;/authors&gt;&lt;/contributors&gt;&lt;titles&gt;&lt;title&gt;Prevention of hepatitis C by screening and treatment in US prisons&lt;/title&gt;&lt;secondary-title&gt;Annals of internal medicine&lt;/secondary-title&gt;&lt;/titles&gt;&lt;periodical&gt;&lt;full-title&gt;Annals of internal medicine&lt;/full-title&gt;&lt;/periodical&gt;&lt;pages&gt;84-92&lt;/pages&gt;&lt;volume&gt;164&lt;/volume&gt;&lt;number&gt;2&lt;/number&gt;&lt;dates&gt;&lt;year&gt;2016&lt;/year&gt;&lt;/dates&gt;&lt;isbn&gt;0003-4819&lt;/isbn&gt;&lt;urls&gt;&lt;/urls&gt;&lt;/record&gt;&lt;/Cite&gt;&lt;/EndNote&gt;</w:instrText>
      </w:r>
      <w:r w:rsidR="008F7DA7">
        <w:rPr>
          <w:rFonts w:ascii="Arial" w:hAnsi="Arial" w:cs="Arial"/>
        </w:rPr>
        <w:fldChar w:fldCharType="separate"/>
      </w:r>
      <w:r w:rsidR="008F7DA7">
        <w:rPr>
          <w:rFonts w:ascii="Arial" w:hAnsi="Arial" w:cs="Arial"/>
          <w:noProof/>
        </w:rPr>
        <w:t>(</w:t>
      </w:r>
      <w:hyperlink w:anchor="_ENREF_49" w:tooltip="He, 2016 #84" w:history="1">
        <w:r w:rsidR="0008395D">
          <w:rPr>
            <w:rFonts w:ascii="Arial" w:hAnsi="Arial" w:cs="Arial"/>
            <w:noProof/>
          </w:rPr>
          <w:t>49</w:t>
        </w:r>
      </w:hyperlink>
      <w:r w:rsidR="008F7DA7">
        <w:rPr>
          <w:rFonts w:ascii="Arial" w:hAnsi="Arial" w:cs="Arial"/>
          <w:noProof/>
        </w:rPr>
        <w:t>)</w:t>
      </w:r>
      <w:r w:rsidR="008F7DA7">
        <w:rPr>
          <w:rFonts w:ascii="Arial" w:hAnsi="Arial" w:cs="Arial"/>
        </w:rPr>
        <w:fldChar w:fldCharType="end"/>
      </w:r>
      <w:r w:rsidR="006907E4">
        <w:rPr>
          <w:rFonts w:ascii="Arial" w:hAnsi="Arial" w:cs="Arial"/>
        </w:rPr>
        <w:t>, our</w:t>
      </w:r>
      <w:r w:rsidR="00F1403C">
        <w:rPr>
          <w:rFonts w:ascii="Arial" w:hAnsi="Arial" w:cs="Arial"/>
        </w:rPr>
        <w:t xml:space="preserve"> model </w:t>
      </w:r>
      <w:r w:rsidR="00455B92">
        <w:rPr>
          <w:rFonts w:ascii="Arial" w:hAnsi="Arial" w:cs="Arial"/>
        </w:rPr>
        <w:t>isn’t supported by data on sharing network</w:t>
      </w:r>
      <w:r w:rsidR="000C4B6B">
        <w:rPr>
          <w:rFonts w:ascii="Arial" w:hAnsi="Arial" w:cs="Arial"/>
        </w:rPr>
        <w:t xml:space="preserve"> d</w:t>
      </w:r>
      <w:r w:rsidR="006907E4">
        <w:rPr>
          <w:rFonts w:ascii="Arial" w:hAnsi="Arial" w:cs="Arial"/>
        </w:rPr>
        <w:t>ue to a lack in epidemiological network-related data in NSW prisons. Third, our model f</w:t>
      </w:r>
      <w:r w:rsidR="00E14968">
        <w:rPr>
          <w:rFonts w:ascii="Arial" w:hAnsi="Arial" w:cs="Arial"/>
        </w:rPr>
        <w:t>ocus</w:t>
      </w:r>
      <w:r w:rsidR="006907E4">
        <w:rPr>
          <w:rFonts w:ascii="Arial" w:hAnsi="Arial" w:cs="Arial"/>
        </w:rPr>
        <w:t>ed</w:t>
      </w:r>
      <w:r w:rsidR="00E14968">
        <w:rPr>
          <w:rFonts w:ascii="Arial" w:hAnsi="Arial" w:cs="Arial"/>
        </w:rPr>
        <w:t xml:space="preserve"> on IDU-rel</w:t>
      </w:r>
      <w:r w:rsidR="006A00D5">
        <w:rPr>
          <w:rFonts w:ascii="Arial" w:hAnsi="Arial" w:cs="Arial"/>
        </w:rPr>
        <w:t>ated transmission and disregarded</w:t>
      </w:r>
      <w:r w:rsidR="00E14968">
        <w:rPr>
          <w:rFonts w:ascii="Arial" w:hAnsi="Arial" w:cs="Arial"/>
        </w:rPr>
        <w:t xml:space="preserve"> other modes of HCV transmission in the prison setting. </w:t>
      </w:r>
    </w:p>
    <w:p w14:paraId="48D4BEE1" w14:textId="76B216FA" w:rsidR="00FE4B9D" w:rsidRDefault="00FE4B9D" w:rsidP="00304554">
      <w:pPr>
        <w:spacing w:line="360" w:lineRule="auto"/>
        <w:jc w:val="both"/>
        <w:rPr>
          <w:rFonts w:ascii="Arial" w:hAnsi="Arial" w:cs="Arial"/>
        </w:rPr>
      </w:pPr>
    </w:p>
    <w:p w14:paraId="29287A92" w14:textId="7DB8B031" w:rsidR="003049F5" w:rsidRDefault="003049F5" w:rsidP="00304554">
      <w:pPr>
        <w:spacing w:line="360" w:lineRule="auto"/>
        <w:jc w:val="both"/>
        <w:rPr>
          <w:rFonts w:ascii="Arial" w:hAnsi="Arial" w:cs="Arial"/>
          <w:b/>
        </w:rPr>
      </w:pPr>
      <w:r w:rsidRPr="003049F5">
        <w:rPr>
          <w:rFonts w:ascii="Arial" w:hAnsi="Arial" w:cs="Arial"/>
          <w:b/>
        </w:rPr>
        <w:t>Implications and future work</w:t>
      </w:r>
    </w:p>
    <w:p w14:paraId="2A27E564" w14:textId="693D0316" w:rsidR="00C3483C" w:rsidRDefault="002C541E" w:rsidP="003049F5">
      <w:pPr>
        <w:spacing w:line="360" w:lineRule="auto"/>
        <w:jc w:val="both"/>
        <w:rPr>
          <w:rFonts w:ascii="Arial" w:hAnsi="Arial" w:cs="Arial"/>
        </w:rPr>
      </w:pPr>
      <w:r>
        <w:rPr>
          <w:rFonts w:ascii="Arial" w:hAnsi="Arial" w:cs="Arial"/>
        </w:rPr>
        <w:t xml:space="preserve">The prison setting is a priority setting for HCV intervention and prevention </w:t>
      </w:r>
      <w:r w:rsidR="008F7DA7">
        <w:rPr>
          <w:rFonts w:ascii="Arial" w:hAnsi="Arial" w:cs="Arial"/>
        </w:rPr>
        <w:fldChar w:fldCharType="begin"/>
      </w:r>
      <w:r w:rsidR="008F7DA7">
        <w:rPr>
          <w:rFonts w:ascii="Arial" w:hAnsi="Arial" w:cs="Arial"/>
        </w:rPr>
        <w:instrText xml:space="preserve"> ADDIN EN.CITE &lt;EndNote&gt;&lt;Cite&gt;&lt;Author&gt;Dolan&lt;/Author&gt;&lt;Year&gt;2016&lt;/Year&gt;&lt;RecNum&gt;85&lt;/RecNum&gt;&lt;DisplayText&gt;(50)&lt;/DisplayText&gt;&lt;record&gt;&lt;rec-number&gt;85&lt;/rec-number&gt;&lt;foreign-keys&gt;&lt;key app="EN" db-id="tzdr2w9av5fwwyetpstp2wpipt2raxepxedz" timestamp="1532422644"&gt;85&lt;/key&gt;&lt;/foreign-keys&gt;&lt;ref-type name="Journal Article"&gt;17&lt;/ref-type&gt;&lt;contributors&gt;&lt;authors&gt;&lt;author&gt;Dolan, Kate&lt;/author&gt;&lt;author&gt;Wirtz, Andrea L&lt;/author&gt;&lt;author&gt;Moazen, Babak&lt;/author&gt;&lt;author&gt;Ndeffo-mbah, Martial&lt;/author&gt;&lt;author&gt;Galvani, Alison&lt;/author&gt;&lt;author&gt;Kinner, Stuart A&lt;/author&gt;&lt;author&gt;Courtney, Ryan&lt;/author&gt;&lt;author&gt;McKee, Martin&lt;/author&gt;&lt;author&gt;Amon, Joseph J&lt;/author&gt;&lt;author&gt;Maher, Lisa&lt;/author&gt;&lt;/authors&gt;&lt;/contributors&gt;&lt;titles&gt;&lt;title&gt;Global burden of HIV, viral hepatitis, and tuberculosis in prisoners and detainees&lt;/title&gt;&lt;secondary-title&gt;The Lancet&lt;/secondary-title&gt;&lt;/titles&gt;&lt;periodical&gt;&lt;full-title&gt;The Lancet&lt;/full-title&gt;&lt;/periodical&gt;&lt;pages&gt;1089-1102&lt;/pages&gt;&lt;volume&gt;388&lt;/volume&gt;&lt;number&gt;10049&lt;/number&gt;&lt;dates&gt;&lt;year&gt;2016&lt;/year&gt;&lt;/dates&gt;&lt;isbn&gt;0140-6736&lt;/isbn&gt;&lt;urls&gt;&lt;/urls&gt;&lt;/record&gt;&lt;/Cite&gt;&lt;/EndNote&gt;</w:instrText>
      </w:r>
      <w:r w:rsidR="008F7DA7">
        <w:rPr>
          <w:rFonts w:ascii="Arial" w:hAnsi="Arial" w:cs="Arial"/>
        </w:rPr>
        <w:fldChar w:fldCharType="separate"/>
      </w:r>
      <w:r w:rsidR="008F7DA7">
        <w:rPr>
          <w:rFonts w:ascii="Arial" w:hAnsi="Arial" w:cs="Arial"/>
          <w:noProof/>
        </w:rPr>
        <w:t>(</w:t>
      </w:r>
      <w:hyperlink w:anchor="_ENREF_50" w:tooltip="Dolan, 2016 #85" w:history="1">
        <w:r w:rsidR="0008395D">
          <w:rPr>
            <w:rFonts w:ascii="Arial" w:hAnsi="Arial" w:cs="Arial"/>
            <w:noProof/>
          </w:rPr>
          <w:t>50</w:t>
        </w:r>
      </w:hyperlink>
      <w:r w:rsidR="008F7DA7">
        <w:rPr>
          <w:rFonts w:ascii="Arial" w:hAnsi="Arial" w:cs="Arial"/>
          <w:noProof/>
        </w:rPr>
        <w:t>)</w:t>
      </w:r>
      <w:r w:rsidR="008F7DA7">
        <w:rPr>
          <w:rFonts w:ascii="Arial" w:hAnsi="Arial" w:cs="Arial"/>
        </w:rPr>
        <w:fldChar w:fldCharType="end"/>
      </w:r>
      <w:r>
        <w:rPr>
          <w:rFonts w:ascii="Arial" w:hAnsi="Arial" w:cs="Arial"/>
        </w:rPr>
        <w:t xml:space="preserve">. </w:t>
      </w:r>
      <w:r w:rsidR="0002514B">
        <w:rPr>
          <w:rFonts w:ascii="Arial" w:hAnsi="Arial" w:cs="Arial"/>
        </w:rPr>
        <w:t>Our model shows that there is an opportunity to reduce the incidence of HCV by engaging PWID in treatment and prevention programs. This implies that doing so</w:t>
      </w:r>
      <w:r w:rsidR="00BE7085">
        <w:rPr>
          <w:rFonts w:ascii="Arial" w:hAnsi="Arial" w:cs="Arial"/>
        </w:rPr>
        <w:t xml:space="preserve"> could also impact HCV</w:t>
      </w:r>
      <w:r w:rsidR="0002514B">
        <w:rPr>
          <w:rFonts w:ascii="Arial" w:hAnsi="Arial" w:cs="Arial"/>
        </w:rPr>
        <w:t xml:space="preserve"> transmission in the community given the increasing proportion of PWID going in and out of prisons annually. The existing model could be expanded to include a dynamic community-based model in relation to the existing prison model to further assess this hypothesis. Along with this, t</w:t>
      </w:r>
      <w:r w:rsidR="00823572">
        <w:rPr>
          <w:rFonts w:ascii="Arial" w:hAnsi="Arial" w:cs="Arial"/>
        </w:rPr>
        <w:t xml:space="preserve">he </w:t>
      </w:r>
      <w:r w:rsidR="0002514B">
        <w:rPr>
          <w:rFonts w:ascii="Arial" w:hAnsi="Arial" w:cs="Arial"/>
        </w:rPr>
        <w:t xml:space="preserve">existing </w:t>
      </w:r>
      <w:r w:rsidR="00823572">
        <w:rPr>
          <w:rFonts w:ascii="Arial" w:hAnsi="Arial" w:cs="Arial"/>
        </w:rPr>
        <w:t xml:space="preserve">model </w:t>
      </w:r>
      <w:r w:rsidR="0002514B">
        <w:rPr>
          <w:rFonts w:ascii="Arial" w:hAnsi="Arial" w:cs="Arial"/>
        </w:rPr>
        <w:t>can also be</w:t>
      </w:r>
      <w:r w:rsidR="00823572">
        <w:rPr>
          <w:rFonts w:ascii="Arial" w:hAnsi="Arial" w:cs="Arial"/>
        </w:rPr>
        <w:t xml:space="preserve"> adapt</w:t>
      </w:r>
      <w:r w:rsidR="0002514B">
        <w:rPr>
          <w:rFonts w:ascii="Arial" w:hAnsi="Arial" w:cs="Arial"/>
        </w:rPr>
        <w:t>ed by adjusting the parameters</w:t>
      </w:r>
      <w:r w:rsidR="00823572">
        <w:rPr>
          <w:rFonts w:ascii="Arial" w:hAnsi="Arial" w:cs="Arial"/>
        </w:rPr>
        <w:t xml:space="preserve"> to represent </w:t>
      </w:r>
      <w:r w:rsidR="0002514B">
        <w:rPr>
          <w:rFonts w:ascii="Arial" w:hAnsi="Arial" w:cs="Arial"/>
        </w:rPr>
        <w:t>the</w:t>
      </w:r>
      <w:r w:rsidR="00823572">
        <w:rPr>
          <w:rFonts w:ascii="Arial" w:hAnsi="Arial" w:cs="Arial"/>
        </w:rPr>
        <w:t xml:space="preserve"> prison setting</w:t>
      </w:r>
      <w:r w:rsidR="0002514B">
        <w:rPr>
          <w:rFonts w:ascii="Arial" w:hAnsi="Arial" w:cs="Arial"/>
        </w:rPr>
        <w:t xml:space="preserve"> of another state or country.</w:t>
      </w:r>
    </w:p>
    <w:p w14:paraId="059C5963" w14:textId="54E2DE68" w:rsidR="003049F5" w:rsidRDefault="00BE7085" w:rsidP="00BE7085">
      <w:pPr>
        <w:spacing w:line="360" w:lineRule="auto"/>
        <w:jc w:val="both"/>
        <w:rPr>
          <w:rFonts w:ascii="Arial" w:hAnsi="Arial" w:cs="Arial"/>
        </w:rPr>
      </w:pPr>
      <w:r>
        <w:rPr>
          <w:rFonts w:ascii="Arial" w:hAnsi="Arial" w:cs="Arial"/>
        </w:rPr>
        <w:t>Additionally</w:t>
      </w:r>
      <w:r w:rsidR="0002514B">
        <w:rPr>
          <w:rFonts w:ascii="Arial" w:hAnsi="Arial" w:cs="Arial"/>
        </w:rPr>
        <w:t xml:space="preserve">, the flexibility of the model allows the evaluation of novel interventions for HCV prevention among PWID according to </w:t>
      </w:r>
      <w:r>
        <w:rPr>
          <w:rFonts w:ascii="Arial" w:hAnsi="Arial" w:cs="Arial"/>
        </w:rPr>
        <w:t>various</w:t>
      </w:r>
      <w:r w:rsidR="0002514B">
        <w:rPr>
          <w:rFonts w:ascii="Arial" w:hAnsi="Arial" w:cs="Arial"/>
        </w:rPr>
        <w:t xml:space="preserve"> set</w:t>
      </w:r>
      <w:r>
        <w:rPr>
          <w:rFonts w:ascii="Arial" w:hAnsi="Arial" w:cs="Arial"/>
        </w:rPr>
        <w:t>s</w:t>
      </w:r>
      <w:r w:rsidR="0002514B">
        <w:rPr>
          <w:rFonts w:ascii="Arial" w:hAnsi="Arial" w:cs="Arial"/>
        </w:rPr>
        <w:t xml:space="preserve"> of descriptors – a priority for achieving universal access to hepatitis C prevention </w:t>
      </w:r>
      <w:r w:rsidR="008F7DA7">
        <w:rPr>
          <w:rFonts w:ascii="Arial" w:hAnsi="Arial" w:cs="Arial"/>
        </w:rPr>
        <w:fldChar w:fldCharType="begin"/>
      </w:r>
      <w:r w:rsidR="008F7DA7">
        <w:rPr>
          <w:rFonts w:ascii="Arial" w:hAnsi="Arial" w:cs="Arial"/>
        </w:rPr>
        <w:instrText xml:space="preserve"> ADDIN EN.CITE &lt;EndNote&gt;&lt;Cite&gt;&lt;Author&gt;Grebely&lt;/Author&gt;&lt;Year&gt;2017&lt;/Year&gt;&lt;RecNum&gt;86&lt;/RecNum&gt;&lt;DisplayText&gt;(51)&lt;/DisplayText&gt;&lt;record&gt;&lt;rec-number&gt;86&lt;/rec-number&gt;&lt;foreign-keys&gt;&lt;key app="EN" db-id="tzdr2w9av5fwwyetpstp2wpipt2raxepxedz" timestamp="1532422693"&gt;86&lt;/key&gt;&lt;/foreign-keys&gt;&lt;ref-type name="Journal Article"&gt;17&lt;/ref-type&gt;&lt;contributors&gt;&lt;authors&gt;&lt;author&gt;Grebely, Jason&lt;/author&gt;&lt;author&gt;Bruneau, Julie&lt;/author&gt;&lt;author&gt;Lazarus, Jeffrey V&lt;/author&gt;&lt;author&gt;Dalgard, Olav&lt;/author&gt;&lt;author&gt;Bruggmann, Philip&lt;/author&gt;&lt;author&gt;Treloar, Carla&lt;/author&gt;&lt;author&gt;Hickman, Matthew&lt;/author&gt;&lt;author&gt;Hellard, Margaret&lt;/author&gt;&lt;author&gt;Roberts, Teri&lt;/author&gt;&lt;author&gt;Crooks, Levinia&lt;/author&gt;&lt;/authors&gt;&lt;/contributors&gt;&lt;titles&gt;&lt;title&gt;Research priorities to achieve universal access to hepatitis C prevention, management and direct-acting antiviral treatment among people who inject drugs&lt;/title&gt;&lt;secondary-title&gt;International Journal of Drug Policy&lt;/secondary-title&gt;&lt;/titles&gt;&lt;periodical&gt;&lt;full-title&gt;International Journal of Drug Policy&lt;/full-title&gt;&lt;/periodical&gt;&lt;pages&gt;51-60&lt;/pages&gt;&lt;volume&gt;47&lt;/volume&gt;&lt;dates&gt;&lt;year&gt;2017&lt;/year&gt;&lt;/dates&gt;&lt;isbn&gt;0955-3959&lt;/isbn&gt;&lt;urls&gt;&lt;/urls&gt;&lt;/record&gt;&lt;/Cite&gt;&lt;/EndNote&gt;</w:instrText>
      </w:r>
      <w:r w:rsidR="008F7DA7">
        <w:rPr>
          <w:rFonts w:ascii="Arial" w:hAnsi="Arial" w:cs="Arial"/>
        </w:rPr>
        <w:fldChar w:fldCharType="separate"/>
      </w:r>
      <w:r w:rsidR="008F7DA7">
        <w:rPr>
          <w:rFonts w:ascii="Arial" w:hAnsi="Arial" w:cs="Arial"/>
          <w:noProof/>
        </w:rPr>
        <w:t>(</w:t>
      </w:r>
      <w:hyperlink w:anchor="_ENREF_51" w:tooltip="Grebely, 2017 #86" w:history="1">
        <w:r w:rsidR="0008395D">
          <w:rPr>
            <w:rFonts w:ascii="Arial" w:hAnsi="Arial" w:cs="Arial"/>
            <w:noProof/>
          </w:rPr>
          <w:t>51</w:t>
        </w:r>
      </w:hyperlink>
      <w:r w:rsidR="008F7DA7">
        <w:rPr>
          <w:rFonts w:ascii="Arial" w:hAnsi="Arial" w:cs="Arial"/>
          <w:noProof/>
        </w:rPr>
        <w:t>)</w:t>
      </w:r>
      <w:r w:rsidR="008F7DA7">
        <w:rPr>
          <w:rFonts w:ascii="Arial" w:hAnsi="Arial" w:cs="Arial"/>
        </w:rPr>
        <w:fldChar w:fldCharType="end"/>
      </w:r>
      <w:r w:rsidR="0002514B">
        <w:rPr>
          <w:rFonts w:ascii="Arial" w:hAnsi="Arial" w:cs="Arial"/>
        </w:rPr>
        <w:t>.</w:t>
      </w:r>
      <w:r>
        <w:rPr>
          <w:rFonts w:ascii="Arial" w:hAnsi="Arial" w:cs="Arial"/>
        </w:rPr>
        <w:t xml:space="preserve"> For instance, there is</w:t>
      </w:r>
      <w:r w:rsidR="00BD250E">
        <w:rPr>
          <w:rFonts w:ascii="Arial" w:hAnsi="Arial" w:cs="Arial"/>
        </w:rPr>
        <w:t xml:space="preserve"> the possibility of incorporating social network data. Incorporating this will allow the analyses of intervention strategies focused on injecting partnerships.  </w:t>
      </w:r>
    </w:p>
    <w:p w14:paraId="1358B7F9" w14:textId="730CCB16" w:rsidR="00A21CB3" w:rsidRDefault="00BE7085" w:rsidP="003049F5">
      <w:pPr>
        <w:spacing w:line="360" w:lineRule="auto"/>
        <w:jc w:val="both"/>
        <w:rPr>
          <w:rFonts w:ascii="Arial" w:hAnsi="Arial" w:cs="Arial"/>
        </w:rPr>
      </w:pPr>
      <w:r>
        <w:rPr>
          <w:rFonts w:ascii="Arial" w:hAnsi="Arial" w:cs="Arial"/>
        </w:rPr>
        <w:t>With model projections revealing specific intervention strategies that could play an important part in HCV elimination, f</w:t>
      </w:r>
      <w:r w:rsidR="00A21CB3">
        <w:rPr>
          <w:rFonts w:ascii="Arial" w:hAnsi="Arial" w:cs="Arial"/>
        </w:rPr>
        <w:t>urther work should be done in assessing the viability of these. Doing so will improve the impact of community-based HCV intervention</w:t>
      </w:r>
      <w:r>
        <w:rPr>
          <w:rFonts w:ascii="Arial" w:hAnsi="Arial" w:cs="Arial"/>
        </w:rPr>
        <w:t xml:space="preserve"> efforts</w:t>
      </w:r>
      <w:r w:rsidR="00A21CB3">
        <w:rPr>
          <w:rFonts w:ascii="Arial" w:hAnsi="Arial" w:cs="Arial"/>
        </w:rPr>
        <w:t xml:space="preserve"> and will complete the puzzle of HCV elimination. </w:t>
      </w:r>
    </w:p>
    <w:p w14:paraId="52D5585D" w14:textId="77777777" w:rsidR="003049F5" w:rsidRPr="004652F0" w:rsidRDefault="003049F5" w:rsidP="00304554">
      <w:pPr>
        <w:spacing w:line="360" w:lineRule="auto"/>
        <w:jc w:val="both"/>
        <w:rPr>
          <w:rFonts w:ascii="Arial" w:hAnsi="Arial" w:cs="Arial"/>
        </w:rPr>
      </w:pPr>
    </w:p>
    <w:p w14:paraId="235D323D" w14:textId="77777777" w:rsidR="0008395D" w:rsidRPr="0008395D" w:rsidRDefault="00FE4B9D" w:rsidP="0008395D">
      <w:pPr>
        <w:pStyle w:val="EndNoteBibliography"/>
        <w:spacing w:after="0"/>
        <w:rPr>
          <w:noProof/>
        </w:rPr>
      </w:pPr>
      <w:r w:rsidRPr="004652F0">
        <w:rPr>
          <w:rFonts w:ascii="Arial" w:hAnsi="Arial" w:cs="Arial"/>
          <w:sz w:val="24"/>
          <w:szCs w:val="24"/>
        </w:rPr>
        <w:fldChar w:fldCharType="begin"/>
      </w:r>
      <w:r w:rsidRPr="004652F0">
        <w:rPr>
          <w:rFonts w:ascii="Arial" w:hAnsi="Arial" w:cs="Arial"/>
          <w:sz w:val="24"/>
          <w:szCs w:val="24"/>
        </w:rPr>
        <w:instrText xml:space="preserve"> ADDIN EN.REFLIST </w:instrText>
      </w:r>
      <w:r w:rsidRPr="004652F0">
        <w:rPr>
          <w:rFonts w:ascii="Arial" w:hAnsi="Arial" w:cs="Arial"/>
          <w:sz w:val="24"/>
          <w:szCs w:val="24"/>
        </w:rPr>
        <w:fldChar w:fldCharType="separate"/>
      </w:r>
      <w:bookmarkStart w:id="147" w:name="_ENREF_1"/>
      <w:r w:rsidR="0008395D" w:rsidRPr="0008395D">
        <w:rPr>
          <w:noProof/>
        </w:rPr>
        <w:t>1.</w:t>
      </w:r>
      <w:r w:rsidR="0008395D" w:rsidRPr="0008395D">
        <w:rPr>
          <w:noProof/>
        </w:rPr>
        <w:tab/>
        <w:t>Degenhardt L, Peacock A, Colledge S, Leung J, Grebely J, Vickerman P, et al. Global prevalence of injecting drug use and sociodemographic characteristics and prevalence of HIV, HBV, and HCV in people who inject drugs: a multistage systematic review. Lancet Glob Health. 2017; 5:e1192-e207. doi: 10.016/S2214-109X(17)30375-3. Epub 2017 Oct 23.</w:t>
      </w:r>
      <w:bookmarkEnd w:id="147"/>
    </w:p>
    <w:p w14:paraId="426264AC" w14:textId="77777777" w:rsidR="0008395D" w:rsidRPr="0008395D" w:rsidRDefault="0008395D" w:rsidP="0008395D">
      <w:pPr>
        <w:pStyle w:val="EndNoteBibliography"/>
        <w:spacing w:after="0"/>
        <w:rPr>
          <w:noProof/>
        </w:rPr>
      </w:pPr>
      <w:bookmarkStart w:id="148" w:name="_ENREF_2"/>
      <w:r w:rsidRPr="0008395D">
        <w:rPr>
          <w:noProof/>
        </w:rPr>
        <w:t>2.</w:t>
      </w:r>
      <w:r w:rsidRPr="0008395D">
        <w:rPr>
          <w:noProof/>
        </w:rPr>
        <w:tab/>
        <w:t>Dolan K, Wirtz AL, Moazen B, Ndeffo-Mbah M, Galvani A, Kinner SA, et al. Global burden of HIV, viral hepatitis, and tuberculosis in prisoners and detainees. Lancet. 2016; 388:1089-102. doi: 10.16/S0140-6736(16)30466-4. Epub 2016 Jul 14.</w:t>
      </w:r>
      <w:bookmarkEnd w:id="148"/>
    </w:p>
    <w:p w14:paraId="7092DB0F" w14:textId="77777777" w:rsidR="0008395D" w:rsidRPr="0008395D" w:rsidRDefault="0008395D" w:rsidP="0008395D">
      <w:pPr>
        <w:pStyle w:val="EndNoteBibliography"/>
        <w:spacing w:after="0"/>
        <w:rPr>
          <w:noProof/>
        </w:rPr>
      </w:pPr>
      <w:bookmarkStart w:id="149" w:name="_ENREF_3"/>
      <w:r w:rsidRPr="0008395D">
        <w:rPr>
          <w:noProof/>
        </w:rPr>
        <w:t>3.</w:t>
      </w:r>
      <w:r w:rsidRPr="0008395D">
        <w:rPr>
          <w:noProof/>
        </w:rPr>
        <w:tab/>
        <w:t>Cunningham EB, Hajarizadeh B, Bretana NA, Amin J, Betz-Stablein B, Dore GJ, et al. Ongoing incident hepatitis C virus infection among people with a history of injecting drug use in an Australian prison setting, 2005-2014: The HITS-p study. J Viral Hepat. 2017; 24:733-41. doi: 10.1111/jvh.12701. Epub 2017 Apr 10.</w:t>
      </w:r>
      <w:bookmarkEnd w:id="149"/>
    </w:p>
    <w:p w14:paraId="6F4D0DE2" w14:textId="77777777" w:rsidR="0008395D" w:rsidRPr="0008395D" w:rsidRDefault="0008395D" w:rsidP="0008395D">
      <w:pPr>
        <w:pStyle w:val="EndNoteBibliography"/>
        <w:spacing w:after="0"/>
        <w:rPr>
          <w:noProof/>
        </w:rPr>
      </w:pPr>
      <w:bookmarkStart w:id="150" w:name="_ENREF_4"/>
      <w:r w:rsidRPr="0008395D">
        <w:rPr>
          <w:noProof/>
        </w:rPr>
        <w:t>4.</w:t>
      </w:r>
      <w:r w:rsidRPr="0008395D">
        <w:rPr>
          <w:noProof/>
        </w:rPr>
        <w:tab/>
        <w:t>Luciani F, Bretaña NA, Teutsch S, Amin J, Topp L, Dore GJ, et al. A prospective study of hepatitis C incidence in Australian prisoners. Addiction. 2014; 109:1695-706.</w:t>
      </w:r>
      <w:bookmarkEnd w:id="150"/>
    </w:p>
    <w:p w14:paraId="671A74E0" w14:textId="2DC4838D" w:rsidR="0008395D" w:rsidRPr="0008395D" w:rsidRDefault="0008395D" w:rsidP="0008395D">
      <w:pPr>
        <w:pStyle w:val="EndNoteBibliography"/>
        <w:spacing w:after="0"/>
        <w:rPr>
          <w:noProof/>
        </w:rPr>
      </w:pPr>
      <w:bookmarkStart w:id="151" w:name="_ENREF_5"/>
      <w:r w:rsidRPr="0008395D">
        <w:rPr>
          <w:noProof/>
        </w:rPr>
        <w:lastRenderedPageBreak/>
        <w:t>5.</w:t>
      </w:r>
      <w:r w:rsidRPr="0008395D">
        <w:rPr>
          <w:noProof/>
        </w:rPr>
        <w:tab/>
        <w:t xml:space="preserve">Australian Bureau of Statistics. Prisoners in Australia. Canberra 2016 </w:t>
      </w:r>
      <w:hyperlink r:id="rId17" w:history="1">
        <w:r w:rsidRPr="0008395D">
          <w:rPr>
            <w:rStyle w:val="Hyperlink"/>
            <w:noProof/>
          </w:rPr>
          <w:t>http://wwwabsgovau/ausstats/abs@nsf/mf/45170</w:t>
        </w:r>
      </w:hyperlink>
      <w:r w:rsidRPr="0008395D">
        <w:rPr>
          <w:noProof/>
        </w:rPr>
        <w:t>.</w:t>
      </w:r>
      <w:bookmarkEnd w:id="151"/>
    </w:p>
    <w:p w14:paraId="11A225BB" w14:textId="77777777" w:rsidR="0008395D" w:rsidRPr="0008395D" w:rsidRDefault="0008395D" w:rsidP="0008395D">
      <w:pPr>
        <w:pStyle w:val="EndNoteBibliography"/>
        <w:spacing w:after="0"/>
        <w:rPr>
          <w:noProof/>
        </w:rPr>
      </w:pPr>
      <w:bookmarkStart w:id="152" w:name="_ENREF_6"/>
      <w:r w:rsidRPr="0008395D">
        <w:rPr>
          <w:noProof/>
        </w:rPr>
        <w:t>6.</w:t>
      </w:r>
      <w:r w:rsidRPr="0008395D">
        <w:rPr>
          <w:noProof/>
        </w:rPr>
        <w:tab/>
        <w:t>Martire KA, Larney S. Inadequate data collection prevents health planning for released prisoners. The Medical Journal of Australia. 2009; 191:408-9.</w:t>
      </w:r>
      <w:bookmarkEnd w:id="152"/>
    </w:p>
    <w:p w14:paraId="7CE56C4F" w14:textId="77777777" w:rsidR="0008395D" w:rsidRPr="0008395D" w:rsidRDefault="0008395D" w:rsidP="0008395D">
      <w:pPr>
        <w:pStyle w:val="EndNoteBibliography"/>
        <w:spacing w:after="0"/>
        <w:rPr>
          <w:noProof/>
        </w:rPr>
      </w:pPr>
      <w:bookmarkStart w:id="153" w:name="_ENREF_7"/>
      <w:r w:rsidRPr="0008395D">
        <w:rPr>
          <w:noProof/>
        </w:rPr>
        <w:t>7.</w:t>
      </w:r>
      <w:r w:rsidRPr="0008395D">
        <w:rPr>
          <w:noProof/>
        </w:rPr>
        <w:tab/>
        <w:t>Butler T, Callander D, Simpson M. National Prison Entrants' Bloodborne Virus and Risk Behaviour Survey Report 2004, 2007, 2010 and 2013. Sydney, NSW: National Drug Research Institute (Curtin University) &amp; National Centre in HIV Epidemiology and Clinical Research (University of New South Wales) ISBN. 2015; 1:582.</w:t>
      </w:r>
      <w:bookmarkEnd w:id="153"/>
    </w:p>
    <w:p w14:paraId="155AE031" w14:textId="77777777" w:rsidR="0008395D" w:rsidRPr="0008395D" w:rsidRDefault="0008395D" w:rsidP="0008395D">
      <w:pPr>
        <w:pStyle w:val="EndNoteBibliography"/>
        <w:spacing w:after="0"/>
        <w:rPr>
          <w:noProof/>
        </w:rPr>
      </w:pPr>
      <w:bookmarkStart w:id="154" w:name="_ENREF_8"/>
      <w:r w:rsidRPr="0008395D">
        <w:rPr>
          <w:noProof/>
        </w:rPr>
        <w:t>8.</w:t>
      </w:r>
      <w:r w:rsidRPr="0008395D">
        <w:rPr>
          <w:noProof/>
        </w:rPr>
        <w:tab/>
        <w:t>DeBeck K, Kerr T, Li K, Milloy MJ, Montaner J, Wood E. Incarceration and drug use patterns among a cohort of injection drug users. Addiction. 2009; 104:69-76.</w:t>
      </w:r>
      <w:bookmarkEnd w:id="154"/>
    </w:p>
    <w:p w14:paraId="665998DC" w14:textId="77777777" w:rsidR="0008395D" w:rsidRPr="0008395D" w:rsidRDefault="0008395D" w:rsidP="0008395D">
      <w:pPr>
        <w:pStyle w:val="EndNoteBibliography"/>
        <w:spacing w:after="0"/>
        <w:rPr>
          <w:noProof/>
        </w:rPr>
      </w:pPr>
      <w:bookmarkStart w:id="155" w:name="_ENREF_9"/>
      <w:r w:rsidRPr="0008395D">
        <w:rPr>
          <w:noProof/>
        </w:rPr>
        <w:t>9.</w:t>
      </w:r>
      <w:r w:rsidRPr="0008395D">
        <w:rPr>
          <w:noProof/>
        </w:rPr>
        <w:tab/>
        <w:t>Gore SM, Bird AG, Ross AJ. Prison rites: starting to inject inside. Bmj. 1995; 311:1135-6.</w:t>
      </w:r>
      <w:bookmarkEnd w:id="155"/>
    </w:p>
    <w:p w14:paraId="60DFDA1D" w14:textId="77777777" w:rsidR="0008395D" w:rsidRPr="0008395D" w:rsidRDefault="0008395D" w:rsidP="0008395D">
      <w:pPr>
        <w:pStyle w:val="EndNoteBibliography"/>
        <w:spacing w:after="0"/>
        <w:rPr>
          <w:noProof/>
        </w:rPr>
      </w:pPr>
      <w:bookmarkStart w:id="156" w:name="_ENREF_10"/>
      <w:r w:rsidRPr="0008395D">
        <w:rPr>
          <w:noProof/>
        </w:rPr>
        <w:t>10.</w:t>
      </w:r>
      <w:r w:rsidRPr="0008395D">
        <w:rPr>
          <w:noProof/>
        </w:rPr>
        <w:tab/>
        <w:t>Cunningham EB, Hajarizadeh B, Amin J, Bretana N, Dore GJ, Degenhardt L, et al. Longitudinal injecting risk behaviours among people with a history of injecting drug use in an Australian prison setting: The HITS-p study. International Journal of Drug Policy. 2018; 54:18-25.</w:t>
      </w:r>
      <w:bookmarkEnd w:id="156"/>
    </w:p>
    <w:p w14:paraId="47A1EBD8" w14:textId="77777777" w:rsidR="0008395D" w:rsidRPr="0008395D" w:rsidRDefault="0008395D" w:rsidP="0008395D">
      <w:pPr>
        <w:pStyle w:val="EndNoteBibliography"/>
        <w:spacing w:after="0"/>
        <w:rPr>
          <w:noProof/>
        </w:rPr>
      </w:pPr>
      <w:bookmarkStart w:id="157" w:name="_ENREF_11"/>
      <w:r w:rsidRPr="0008395D">
        <w:rPr>
          <w:noProof/>
        </w:rPr>
        <w:t>11.</w:t>
      </w:r>
      <w:r w:rsidRPr="0008395D">
        <w:rPr>
          <w:noProof/>
        </w:rPr>
        <w:tab/>
        <w:t>Treloar C, McCredie L, Lloyd AR. The Prison Economy of Needles and Syringes: What Opportunities Exist for Blood Borne Virus Risk Reduction When Prices Are so High? PLoS One. 2016; 11:e0162399. doi: 10.1371/journal.pone.. eCollection 2016.</w:t>
      </w:r>
      <w:bookmarkEnd w:id="157"/>
    </w:p>
    <w:p w14:paraId="0035B189" w14:textId="77777777" w:rsidR="0008395D" w:rsidRPr="0008395D" w:rsidRDefault="0008395D" w:rsidP="0008395D">
      <w:pPr>
        <w:pStyle w:val="EndNoteBibliography"/>
        <w:spacing w:after="0"/>
        <w:rPr>
          <w:noProof/>
        </w:rPr>
      </w:pPr>
      <w:bookmarkStart w:id="158" w:name="_ENREF_12"/>
      <w:r w:rsidRPr="0008395D">
        <w:rPr>
          <w:noProof/>
        </w:rPr>
        <w:t>12.</w:t>
      </w:r>
      <w:r w:rsidRPr="0008395D">
        <w:rPr>
          <w:noProof/>
        </w:rPr>
        <w:tab/>
        <w:t>Larney S, Dolan K. A literature review of international implementation of opioid substitution treatment in prisons: equivalence of care? Eur Addict Res. 2009; 15:107-12. doi: 10.1159/000199046. Epub 2009 Feb 2.</w:t>
      </w:r>
      <w:bookmarkEnd w:id="158"/>
    </w:p>
    <w:p w14:paraId="40191D92" w14:textId="77777777" w:rsidR="0008395D" w:rsidRPr="0008395D" w:rsidRDefault="0008395D" w:rsidP="0008395D">
      <w:pPr>
        <w:pStyle w:val="EndNoteBibliography"/>
        <w:spacing w:after="0"/>
        <w:rPr>
          <w:noProof/>
        </w:rPr>
      </w:pPr>
      <w:bookmarkStart w:id="159" w:name="_ENREF_13"/>
      <w:r w:rsidRPr="0008395D">
        <w:rPr>
          <w:noProof/>
        </w:rPr>
        <w:t>13.</w:t>
      </w:r>
      <w:r w:rsidRPr="0008395D">
        <w:rPr>
          <w:noProof/>
        </w:rPr>
        <w:tab/>
        <w:t>Watson TM. The politics of harm reduction in federal prisons. International Journal of Drug Policy. 2014; 25:916-23.</w:t>
      </w:r>
      <w:bookmarkEnd w:id="159"/>
    </w:p>
    <w:p w14:paraId="68D0A2E5" w14:textId="77777777" w:rsidR="0008395D" w:rsidRPr="0008395D" w:rsidRDefault="0008395D" w:rsidP="0008395D">
      <w:pPr>
        <w:pStyle w:val="EndNoteBibliography"/>
        <w:spacing w:after="0"/>
        <w:rPr>
          <w:noProof/>
        </w:rPr>
      </w:pPr>
      <w:bookmarkStart w:id="160" w:name="_ENREF_14"/>
      <w:r w:rsidRPr="0008395D">
        <w:rPr>
          <w:noProof/>
        </w:rPr>
        <w:t>14.</w:t>
      </w:r>
      <w:r w:rsidRPr="0008395D">
        <w:rPr>
          <w:noProof/>
        </w:rPr>
        <w:tab/>
        <w:t>Boelen L, Teutsch S, Wilson DP, Dolan K, Dore GJ, Lloyd AR, et al. Per-event probability of hepatitis C infection during sharing of injecting equipment. PLoS One. 2014; 9:e100749. doi: 10.1371/journal.pone.0100749. eCollection 2014.</w:t>
      </w:r>
      <w:bookmarkEnd w:id="160"/>
    </w:p>
    <w:p w14:paraId="3640ADEA" w14:textId="77777777" w:rsidR="0008395D" w:rsidRPr="0008395D" w:rsidRDefault="0008395D" w:rsidP="0008395D">
      <w:pPr>
        <w:pStyle w:val="EndNoteBibliography"/>
        <w:spacing w:after="0"/>
        <w:rPr>
          <w:noProof/>
        </w:rPr>
      </w:pPr>
      <w:bookmarkStart w:id="161" w:name="_ENREF_15"/>
      <w:r w:rsidRPr="0008395D">
        <w:rPr>
          <w:noProof/>
        </w:rPr>
        <w:t>15.</w:t>
      </w:r>
      <w:r w:rsidRPr="0008395D">
        <w:rPr>
          <w:noProof/>
        </w:rPr>
        <w:tab/>
        <w:t>Dore G, Ward J, Thursz M. Hepatitis C disease burden and strategies to manage the burden (Guest Editors Mark Thursz, Gregory Dore and John Ward). Journal of Viral Hepatitis. 2014; 21:1-4.</w:t>
      </w:r>
      <w:bookmarkEnd w:id="161"/>
    </w:p>
    <w:p w14:paraId="3CEF36F5" w14:textId="77777777" w:rsidR="0008395D" w:rsidRPr="0008395D" w:rsidRDefault="0008395D" w:rsidP="0008395D">
      <w:pPr>
        <w:pStyle w:val="EndNoteBibliography"/>
        <w:spacing w:after="0"/>
        <w:rPr>
          <w:noProof/>
        </w:rPr>
      </w:pPr>
      <w:bookmarkStart w:id="162" w:name="_ENREF_16"/>
      <w:r w:rsidRPr="0008395D">
        <w:rPr>
          <w:noProof/>
        </w:rPr>
        <w:t>16.</w:t>
      </w:r>
      <w:r w:rsidRPr="0008395D">
        <w:rPr>
          <w:noProof/>
        </w:rPr>
        <w:tab/>
        <w:t>Dore GJ, Feld JJ. Hepatitis C virus therapeutic development: in pursuit of “perfectovir”. Clinical Infectious Diseases. 2015; 60:1829-36.</w:t>
      </w:r>
      <w:bookmarkEnd w:id="162"/>
    </w:p>
    <w:p w14:paraId="13AE2C9C" w14:textId="77777777" w:rsidR="0008395D" w:rsidRPr="0008395D" w:rsidRDefault="0008395D" w:rsidP="0008395D">
      <w:pPr>
        <w:pStyle w:val="EndNoteBibliography"/>
        <w:spacing w:after="0"/>
        <w:rPr>
          <w:noProof/>
        </w:rPr>
      </w:pPr>
      <w:bookmarkStart w:id="163" w:name="_ENREF_17"/>
      <w:r w:rsidRPr="0008395D">
        <w:rPr>
          <w:noProof/>
        </w:rPr>
        <w:t>17.</w:t>
      </w:r>
      <w:r w:rsidRPr="0008395D">
        <w:rPr>
          <w:noProof/>
        </w:rPr>
        <w:tab/>
        <w:t>Armstrong GL, Wasley A, Simard EP, McQuillan GM, Kuhnert WL, Alter MJ. The prevalence of hepatitis C virus infection in the United States, 1999 through 2002. Annals of internal medicine. 2006; 144:705-14.</w:t>
      </w:r>
      <w:bookmarkEnd w:id="163"/>
    </w:p>
    <w:p w14:paraId="74B0E1A6" w14:textId="77777777" w:rsidR="0008395D" w:rsidRPr="0008395D" w:rsidRDefault="0008395D" w:rsidP="0008395D">
      <w:pPr>
        <w:pStyle w:val="EndNoteBibliography"/>
        <w:spacing w:after="0"/>
        <w:rPr>
          <w:noProof/>
        </w:rPr>
      </w:pPr>
      <w:bookmarkStart w:id="164" w:name="_ENREF_18"/>
      <w:r w:rsidRPr="0008395D">
        <w:rPr>
          <w:noProof/>
        </w:rPr>
        <w:t>18.</w:t>
      </w:r>
      <w:r w:rsidRPr="0008395D">
        <w:rPr>
          <w:noProof/>
        </w:rPr>
        <w:tab/>
        <w:t>Larney S, Peacock A, Leung J, Colledge S, Hickman M, Vickerman P, et al. Global, regional, and country-level coverage of interventions to prevent and manage HIV and hepatitis C among people who inject drugs: a systematic review. Lancet Glob Health. 2017; 5:e1208-e20. doi: 10.016/S2214-109X(17)30373-X. Epub 2017 Oct 23.</w:t>
      </w:r>
      <w:bookmarkEnd w:id="164"/>
    </w:p>
    <w:p w14:paraId="29A4E70C" w14:textId="77777777" w:rsidR="0008395D" w:rsidRPr="0008395D" w:rsidRDefault="0008395D" w:rsidP="0008395D">
      <w:pPr>
        <w:pStyle w:val="EndNoteBibliography"/>
        <w:spacing w:after="0"/>
        <w:rPr>
          <w:noProof/>
        </w:rPr>
      </w:pPr>
      <w:bookmarkStart w:id="165" w:name="_ENREF_19"/>
      <w:r w:rsidRPr="0008395D">
        <w:rPr>
          <w:noProof/>
        </w:rPr>
        <w:t>19.</w:t>
      </w:r>
      <w:r w:rsidRPr="0008395D">
        <w:rPr>
          <w:noProof/>
        </w:rPr>
        <w:tab/>
        <w:t>Dore GJ, Hajarizadeh B. Elimination of Hepatitis C Virus in Australia: Laying the Foundation. Infectious Disease Clinics of North America. 2018; 32:269-79.</w:t>
      </w:r>
      <w:bookmarkEnd w:id="165"/>
    </w:p>
    <w:p w14:paraId="7C2E7753" w14:textId="77777777" w:rsidR="0008395D" w:rsidRPr="0008395D" w:rsidRDefault="0008395D" w:rsidP="0008395D">
      <w:pPr>
        <w:pStyle w:val="EndNoteBibliography"/>
        <w:spacing w:after="0"/>
        <w:rPr>
          <w:noProof/>
        </w:rPr>
      </w:pPr>
      <w:bookmarkStart w:id="166" w:name="_ENREF_20"/>
      <w:r w:rsidRPr="0008395D">
        <w:rPr>
          <w:noProof/>
        </w:rPr>
        <w:t>20.</w:t>
      </w:r>
      <w:r w:rsidRPr="0008395D">
        <w:rPr>
          <w:noProof/>
        </w:rPr>
        <w:tab/>
        <w:t>Papaluca T HM, Thompson A, Lloyd AR. Scale-up of hepatitis C treatment in the prisons is key to national elimination. Medical jJournal of Australia (submitted for publication). 2018.</w:t>
      </w:r>
      <w:bookmarkEnd w:id="166"/>
    </w:p>
    <w:p w14:paraId="786BAD3E" w14:textId="77777777" w:rsidR="0008395D" w:rsidRPr="0008395D" w:rsidRDefault="0008395D" w:rsidP="0008395D">
      <w:pPr>
        <w:pStyle w:val="EndNoteBibliography"/>
        <w:spacing w:after="0"/>
        <w:rPr>
          <w:noProof/>
        </w:rPr>
      </w:pPr>
      <w:bookmarkStart w:id="167" w:name="_ENREF_21"/>
      <w:r w:rsidRPr="0008395D">
        <w:rPr>
          <w:noProof/>
        </w:rPr>
        <w:t>21.</w:t>
      </w:r>
      <w:r w:rsidRPr="0008395D">
        <w:rPr>
          <w:noProof/>
        </w:rPr>
        <w:tab/>
        <w:t>Lloyd AR, Clegg J, Lange J, Stevenson A, Post JJ, Lloyd D, et al. Safety and effectiveness of a nurse-led outreach program for assessment and treatment of chronic hepatitis C in the custodial setting. Clinical Infectious Diseases. 2013; 56:1078-84.</w:t>
      </w:r>
      <w:bookmarkEnd w:id="167"/>
    </w:p>
    <w:p w14:paraId="04B0EA11" w14:textId="77777777" w:rsidR="0008395D" w:rsidRPr="0008395D" w:rsidRDefault="0008395D" w:rsidP="0008395D">
      <w:pPr>
        <w:pStyle w:val="EndNoteBibliography"/>
        <w:spacing w:after="0"/>
        <w:rPr>
          <w:noProof/>
        </w:rPr>
      </w:pPr>
      <w:bookmarkStart w:id="168" w:name="_ENREF_22"/>
      <w:r w:rsidRPr="0008395D">
        <w:rPr>
          <w:noProof/>
        </w:rPr>
        <w:t>22.</w:t>
      </w:r>
      <w:r w:rsidRPr="0008395D">
        <w:rPr>
          <w:noProof/>
        </w:rPr>
        <w:tab/>
        <w:t>Simon RE, Pearson SD, Hur C, Chung RT. Tackling the hepatitis C cost problem: a test case for tomorrow's cures. Hepatology. 2015; 62:1334-6.</w:t>
      </w:r>
      <w:bookmarkEnd w:id="168"/>
    </w:p>
    <w:p w14:paraId="12D08B12" w14:textId="77777777" w:rsidR="0008395D" w:rsidRPr="0008395D" w:rsidRDefault="0008395D" w:rsidP="0008395D">
      <w:pPr>
        <w:pStyle w:val="EndNoteBibliography"/>
        <w:spacing w:after="0"/>
        <w:rPr>
          <w:noProof/>
        </w:rPr>
      </w:pPr>
      <w:bookmarkStart w:id="169" w:name="_ENREF_23"/>
      <w:r w:rsidRPr="0008395D">
        <w:rPr>
          <w:noProof/>
        </w:rPr>
        <w:t>23.</w:t>
      </w:r>
      <w:r w:rsidRPr="0008395D">
        <w:rPr>
          <w:noProof/>
        </w:rPr>
        <w:tab/>
        <w:t>Bretaña NA, Boelen L, Bull R, Teutsch S, White PA, Lloyd AR, et al. Transmission of hepatitis C Virus among prisoners, Australia, 2005–2012. Emerging infectious diseases. 2015; 21:765.</w:t>
      </w:r>
      <w:bookmarkEnd w:id="169"/>
    </w:p>
    <w:p w14:paraId="40D6C30C" w14:textId="77777777" w:rsidR="0008395D" w:rsidRPr="0008395D" w:rsidRDefault="0008395D" w:rsidP="0008395D">
      <w:pPr>
        <w:pStyle w:val="EndNoteBibliography"/>
        <w:spacing w:after="0"/>
        <w:rPr>
          <w:noProof/>
        </w:rPr>
      </w:pPr>
      <w:bookmarkStart w:id="170" w:name="_ENREF_24"/>
      <w:r w:rsidRPr="0008395D">
        <w:rPr>
          <w:noProof/>
        </w:rPr>
        <w:t>24.</w:t>
      </w:r>
      <w:r w:rsidRPr="0008395D">
        <w:rPr>
          <w:noProof/>
        </w:rPr>
        <w:tab/>
        <w:t>Lloyd AR. Personal Communication. 2015.</w:t>
      </w:r>
      <w:bookmarkEnd w:id="170"/>
    </w:p>
    <w:p w14:paraId="0EE6079C" w14:textId="77777777" w:rsidR="0008395D" w:rsidRPr="0008395D" w:rsidRDefault="0008395D" w:rsidP="0008395D">
      <w:pPr>
        <w:pStyle w:val="EndNoteBibliography"/>
        <w:spacing w:after="0"/>
        <w:rPr>
          <w:noProof/>
        </w:rPr>
      </w:pPr>
      <w:bookmarkStart w:id="171" w:name="_ENREF_25"/>
      <w:r w:rsidRPr="0008395D">
        <w:rPr>
          <w:noProof/>
        </w:rPr>
        <w:t>25.</w:t>
      </w:r>
      <w:r w:rsidRPr="0008395D">
        <w:rPr>
          <w:noProof/>
        </w:rPr>
        <w:tab/>
        <w:t>Corben S. NSW Inmate Census 2005: Summary of Characteristics: Research &amp; Statistics, NSW Department of Corrective Services2005.</w:t>
      </w:r>
      <w:bookmarkEnd w:id="171"/>
    </w:p>
    <w:p w14:paraId="5D385B59" w14:textId="77777777" w:rsidR="0008395D" w:rsidRPr="0008395D" w:rsidRDefault="0008395D" w:rsidP="0008395D">
      <w:pPr>
        <w:pStyle w:val="EndNoteBibliography"/>
        <w:spacing w:after="0"/>
        <w:rPr>
          <w:noProof/>
        </w:rPr>
      </w:pPr>
      <w:bookmarkStart w:id="172" w:name="_ENREF_26"/>
      <w:r w:rsidRPr="0008395D">
        <w:rPr>
          <w:noProof/>
        </w:rPr>
        <w:lastRenderedPageBreak/>
        <w:t>26.</w:t>
      </w:r>
      <w:r w:rsidRPr="0008395D">
        <w:rPr>
          <w:noProof/>
        </w:rPr>
        <w:tab/>
        <w:t>Corben S. NSW Inmate Census 2006: Summary of Characteristics: Research &amp; Statistics, NSW Department of Corrective Services2006.</w:t>
      </w:r>
      <w:bookmarkEnd w:id="172"/>
    </w:p>
    <w:p w14:paraId="0B4FE831" w14:textId="77777777" w:rsidR="0008395D" w:rsidRPr="0008395D" w:rsidRDefault="0008395D" w:rsidP="0008395D">
      <w:pPr>
        <w:pStyle w:val="EndNoteBibliography"/>
        <w:spacing w:after="0"/>
        <w:rPr>
          <w:noProof/>
        </w:rPr>
      </w:pPr>
      <w:bookmarkStart w:id="173" w:name="_ENREF_27"/>
      <w:r w:rsidRPr="0008395D">
        <w:rPr>
          <w:noProof/>
        </w:rPr>
        <w:t>27.</w:t>
      </w:r>
      <w:r w:rsidRPr="0008395D">
        <w:rPr>
          <w:noProof/>
        </w:rPr>
        <w:tab/>
        <w:t>Corben S. NSW Inmate Census 2007: Summary of Characteristics: Research &amp; Statistics, NSW Department of Corrective Services2007.</w:t>
      </w:r>
      <w:bookmarkEnd w:id="173"/>
    </w:p>
    <w:p w14:paraId="5CC4D3AD" w14:textId="77777777" w:rsidR="0008395D" w:rsidRPr="0008395D" w:rsidRDefault="0008395D" w:rsidP="0008395D">
      <w:pPr>
        <w:pStyle w:val="EndNoteBibliography"/>
        <w:spacing w:after="0"/>
        <w:rPr>
          <w:noProof/>
        </w:rPr>
      </w:pPr>
      <w:bookmarkStart w:id="174" w:name="_ENREF_28"/>
      <w:r w:rsidRPr="0008395D">
        <w:rPr>
          <w:noProof/>
        </w:rPr>
        <w:t>28.</w:t>
      </w:r>
      <w:r w:rsidRPr="0008395D">
        <w:rPr>
          <w:noProof/>
        </w:rPr>
        <w:tab/>
        <w:t>Corben S. NSW Inmate Census 2008: Summary of Characteristics: Research &amp; Statistics, NSW Department of Corrective Services2008.</w:t>
      </w:r>
      <w:bookmarkEnd w:id="174"/>
    </w:p>
    <w:p w14:paraId="4DF19F19" w14:textId="77777777" w:rsidR="0008395D" w:rsidRPr="0008395D" w:rsidRDefault="0008395D" w:rsidP="0008395D">
      <w:pPr>
        <w:pStyle w:val="EndNoteBibliography"/>
        <w:spacing w:after="0"/>
        <w:rPr>
          <w:noProof/>
        </w:rPr>
      </w:pPr>
      <w:bookmarkStart w:id="175" w:name="_ENREF_29"/>
      <w:r w:rsidRPr="0008395D">
        <w:rPr>
          <w:noProof/>
        </w:rPr>
        <w:t>29.</w:t>
      </w:r>
      <w:r w:rsidRPr="0008395D">
        <w:rPr>
          <w:noProof/>
        </w:rPr>
        <w:tab/>
        <w:t>Corben S. NSW Inmate Census 2009: Summary of Characteristics: Research &amp; Statistics, NSW Department of Corrective Services2009.</w:t>
      </w:r>
      <w:bookmarkEnd w:id="175"/>
    </w:p>
    <w:p w14:paraId="38038B3A" w14:textId="77777777" w:rsidR="0008395D" w:rsidRPr="0008395D" w:rsidRDefault="0008395D" w:rsidP="0008395D">
      <w:pPr>
        <w:pStyle w:val="EndNoteBibliography"/>
        <w:spacing w:after="0"/>
        <w:rPr>
          <w:noProof/>
        </w:rPr>
      </w:pPr>
      <w:bookmarkStart w:id="176" w:name="_ENREF_30"/>
      <w:r w:rsidRPr="0008395D">
        <w:rPr>
          <w:noProof/>
        </w:rPr>
        <w:t>30.</w:t>
      </w:r>
      <w:r w:rsidRPr="0008395D">
        <w:rPr>
          <w:noProof/>
        </w:rPr>
        <w:tab/>
        <w:t>Corben S. NSW Inmate Census 2010: Summary of Characteristics: Research &amp; Statistics, NSW Department of Corrective Services2010.</w:t>
      </w:r>
      <w:bookmarkEnd w:id="176"/>
    </w:p>
    <w:p w14:paraId="70F48C2D" w14:textId="77777777" w:rsidR="0008395D" w:rsidRPr="0008395D" w:rsidRDefault="0008395D" w:rsidP="0008395D">
      <w:pPr>
        <w:pStyle w:val="EndNoteBibliography"/>
        <w:spacing w:after="0"/>
        <w:rPr>
          <w:noProof/>
        </w:rPr>
      </w:pPr>
      <w:bookmarkStart w:id="177" w:name="_ENREF_31"/>
      <w:r w:rsidRPr="0008395D">
        <w:rPr>
          <w:noProof/>
        </w:rPr>
        <w:t>31.</w:t>
      </w:r>
      <w:r w:rsidRPr="0008395D">
        <w:rPr>
          <w:noProof/>
        </w:rPr>
        <w:tab/>
        <w:t>Corben S. NSW Inmate Census 2011: Summary of Characteristics: Research &amp; Statistics, NSW Department of Corrective Services2011.</w:t>
      </w:r>
      <w:bookmarkEnd w:id="177"/>
    </w:p>
    <w:p w14:paraId="30932DA7" w14:textId="77777777" w:rsidR="0008395D" w:rsidRPr="0008395D" w:rsidRDefault="0008395D" w:rsidP="0008395D">
      <w:pPr>
        <w:pStyle w:val="EndNoteBibliography"/>
        <w:spacing w:after="0"/>
        <w:rPr>
          <w:noProof/>
        </w:rPr>
      </w:pPr>
      <w:bookmarkStart w:id="178" w:name="_ENREF_32"/>
      <w:r w:rsidRPr="0008395D">
        <w:rPr>
          <w:noProof/>
        </w:rPr>
        <w:t>32.</w:t>
      </w:r>
      <w:r w:rsidRPr="0008395D">
        <w:rPr>
          <w:noProof/>
        </w:rPr>
        <w:tab/>
        <w:t>Corben S. NSW Inmate Census 2012: Summary of Characteristics: Research &amp; Statistics, NSW Department of Corrective Services2012.</w:t>
      </w:r>
      <w:bookmarkEnd w:id="178"/>
    </w:p>
    <w:p w14:paraId="750CABDB" w14:textId="77777777" w:rsidR="0008395D" w:rsidRPr="0008395D" w:rsidRDefault="0008395D" w:rsidP="0008395D">
      <w:pPr>
        <w:pStyle w:val="EndNoteBibliography"/>
        <w:spacing w:after="0"/>
        <w:rPr>
          <w:noProof/>
        </w:rPr>
      </w:pPr>
      <w:bookmarkStart w:id="179" w:name="_ENREF_33"/>
      <w:r w:rsidRPr="0008395D">
        <w:rPr>
          <w:noProof/>
        </w:rPr>
        <w:t>33.</w:t>
      </w:r>
      <w:r w:rsidRPr="0008395D">
        <w:rPr>
          <w:noProof/>
        </w:rPr>
        <w:tab/>
        <w:t>Corben S. NSW Inmate Census 2013: Summary of Characteristics: Research &amp; Statistics, NSW Department of Corrective Services2013.</w:t>
      </w:r>
      <w:bookmarkEnd w:id="179"/>
    </w:p>
    <w:p w14:paraId="2DC0C86C" w14:textId="77777777" w:rsidR="0008395D" w:rsidRPr="0008395D" w:rsidRDefault="0008395D" w:rsidP="0008395D">
      <w:pPr>
        <w:pStyle w:val="EndNoteBibliography"/>
        <w:spacing w:after="0"/>
        <w:rPr>
          <w:noProof/>
        </w:rPr>
      </w:pPr>
      <w:bookmarkStart w:id="180" w:name="_ENREF_34"/>
      <w:r w:rsidRPr="0008395D">
        <w:rPr>
          <w:noProof/>
        </w:rPr>
        <w:t>34.</w:t>
      </w:r>
      <w:r w:rsidRPr="0008395D">
        <w:rPr>
          <w:noProof/>
        </w:rPr>
        <w:tab/>
        <w:t>Corben S. NSW Inmate Census 2014: Summary of Characteristics: Research &amp; Statistics, NSW Department of Corrective Services2014.</w:t>
      </w:r>
      <w:bookmarkEnd w:id="180"/>
    </w:p>
    <w:p w14:paraId="39A3F258" w14:textId="77777777" w:rsidR="0008395D" w:rsidRPr="0008395D" w:rsidRDefault="0008395D" w:rsidP="0008395D">
      <w:pPr>
        <w:pStyle w:val="EndNoteBibliography"/>
        <w:spacing w:after="0"/>
        <w:rPr>
          <w:noProof/>
        </w:rPr>
      </w:pPr>
      <w:bookmarkStart w:id="181" w:name="_ENREF_35"/>
      <w:r w:rsidRPr="0008395D">
        <w:rPr>
          <w:noProof/>
        </w:rPr>
        <w:t>35.</w:t>
      </w:r>
      <w:r w:rsidRPr="0008395D">
        <w:rPr>
          <w:noProof/>
        </w:rPr>
        <w:tab/>
        <w:t>Corben S. NSW Inmate Census 2015: Research &amp; Statistics, NSW Department of Corrective Services2015.</w:t>
      </w:r>
      <w:bookmarkEnd w:id="181"/>
    </w:p>
    <w:p w14:paraId="67DA5ED3" w14:textId="77777777" w:rsidR="0008395D" w:rsidRPr="0008395D" w:rsidRDefault="0008395D" w:rsidP="0008395D">
      <w:pPr>
        <w:pStyle w:val="EndNoteBibliography"/>
        <w:spacing w:after="0"/>
        <w:rPr>
          <w:noProof/>
        </w:rPr>
      </w:pPr>
      <w:bookmarkStart w:id="182" w:name="_ENREF_36"/>
      <w:r w:rsidRPr="0008395D">
        <w:rPr>
          <w:noProof/>
        </w:rPr>
        <w:t>36.</w:t>
      </w:r>
      <w:r w:rsidRPr="0008395D">
        <w:rPr>
          <w:noProof/>
        </w:rPr>
        <w:tab/>
        <w:t>Corben S. NSW Inmate Census 2016: Research &amp; Statistics, NSW Department of Corrective Services2016.</w:t>
      </w:r>
      <w:bookmarkEnd w:id="182"/>
    </w:p>
    <w:p w14:paraId="62EFBDE1" w14:textId="77777777" w:rsidR="0008395D" w:rsidRPr="0008395D" w:rsidRDefault="0008395D" w:rsidP="0008395D">
      <w:pPr>
        <w:pStyle w:val="EndNoteBibliography"/>
        <w:spacing w:after="0"/>
        <w:rPr>
          <w:noProof/>
        </w:rPr>
      </w:pPr>
      <w:bookmarkStart w:id="183" w:name="_ENREF_37"/>
      <w:r w:rsidRPr="0008395D">
        <w:rPr>
          <w:noProof/>
        </w:rPr>
        <w:t>37.</w:t>
      </w:r>
      <w:r w:rsidRPr="0008395D">
        <w:rPr>
          <w:noProof/>
        </w:rPr>
        <w:tab/>
        <w:t>Hajarizadeh BG, J; Byrne, M; Marks, P; Amin, Janaki; Butler, T; Vickerman, P; Martin, NK; McHutchinson, JG; Brainard, DM; Treloar, C; Lloyd, AR; Dore, GJ. Incidence of hepatitis C virus infection in four prisons in New South Wales, Australia: The SToP-C study. 2018.</w:t>
      </w:r>
      <w:bookmarkEnd w:id="183"/>
    </w:p>
    <w:p w14:paraId="18F29C6B" w14:textId="77777777" w:rsidR="0008395D" w:rsidRPr="0008395D" w:rsidRDefault="0008395D" w:rsidP="0008395D">
      <w:pPr>
        <w:pStyle w:val="EndNoteBibliography"/>
        <w:spacing w:after="0"/>
        <w:rPr>
          <w:noProof/>
        </w:rPr>
      </w:pPr>
      <w:bookmarkStart w:id="184" w:name="_ENREF_38"/>
      <w:r w:rsidRPr="0008395D">
        <w:rPr>
          <w:noProof/>
        </w:rPr>
        <w:t>38.</w:t>
      </w:r>
      <w:r w:rsidRPr="0008395D">
        <w:rPr>
          <w:noProof/>
        </w:rPr>
        <w:tab/>
        <w:t>Justice &amp; Forensic Mental Health Network. 2015 Network Patient Health Survey: Research and Evaluation Service, Justice Health &amp; Forensic Mental Health Network2015.</w:t>
      </w:r>
      <w:bookmarkEnd w:id="184"/>
    </w:p>
    <w:p w14:paraId="24C29AD1" w14:textId="77777777" w:rsidR="0008395D" w:rsidRPr="0008395D" w:rsidRDefault="0008395D" w:rsidP="0008395D">
      <w:pPr>
        <w:pStyle w:val="EndNoteBibliography"/>
        <w:spacing w:after="0"/>
        <w:rPr>
          <w:noProof/>
        </w:rPr>
      </w:pPr>
      <w:bookmarkStart w:id="185" w:name="_ENREF_39"/>
      <w:r w:rsidRPr="0008395D">
        <w:rPr>
          <w:noProof/>
        </w:rPr>
        <w:t>39.</w:t>
      </w:r>
      <w:r w:rsidRPr="0008395D">
        <w:rPr>
          <w:noProof/>
        </w:rPr>
        <w:tab/>
        <w:t>Cunningham E, Hajarizadeh B, Bretana N, Amin J, Betz‐Stablein B, Dore G, et al. Ongoing incident hepatitis C virus infection among people with a history of injecting drug use in an Australian prison setting, 2005‐2014: The HITS‐p study. Journal of Viral Hepatitis. 2017.</w:t>
      </w:r>
      <w:bookmarkEnd w:id="185"/>
    </w:p>
    <w:p w14:paraId="5E079A04" w14:textId="77777777" w:rsidR="0008395D" w:rsidRPr="0008395D" w:rsidRDefault="0008395D" w:rsidP="0008395D">
      <w:pPr>
        <w:pStyle w:val="EndNoteBibliography"/>
        <w:spacing w:after="0"/>
        <w:rPr>
          <w:noProof/>
        </w:rPr>
      </w:pPr>
      <w:bookmarkStart w:id="186" w:name="_ENREF_40"/>
      <w:r w:rsidRPr="0008395D">
        <w:rPr>
          <w:noProof/>
        </w:rPr>
        <w:t>40.</w:t>
      </w:r>
      <w:r w:rsidRPr="0008395D">
        <w:rPr>
          <w:noProof/>
        </w:rPr>
        <w:tab/>
        <w:t>Dolan K, Teutsch S, Scheuer N, Levy M, Rawlinson W, Kaldor J, et al. Incidence and risk for acute hepatitis C infection during imprisonment in Australia. European journal of epidemiology. 2010; 25:143-8.</w:t>
      </w:r>
      <w:bookmarkEnd w:id="186"/>
    </w:p>
    <w:p w14:paraId="1D732DD7" w14:textId="77777777" w:rsidR="0008395D" w:rsidRPr="0008395D" w:rsidRDefault="0008395D" w:rsidP="0008395D">
      <w:pPr>
        <w:pStyle w:val="EndNoteBibliography"/>
        <w:spacing w:after="0"/>
        <w:rPr>
          <w:noProof/>
        </w:rPr>
      </w:pPr>
      <w:bookmarkStart w:id="187" w:name="_ENREF_41"/>
      <w:r w:rsidRPr="0008395D">
        <w:rPr>
          <w:noProof/>
        </w:rPr>
        <w:t>41.</w:t>
      </w:r>
      <w:r w:rsidRPr="0008395D">
        <w:rPr>
          <w:noProof/>
        </w:rPr>
        <w:tab/>
        <w:t>Butler TL, D; Callander, D. National Prison Entrants’ Bloodborne Virus &amp; Risk Behaviour Survey 2004, 2007, and 2010: The Kirby Institute, UNSW Sydney and National Drug Research Institute, Curtin University2011.</w:t>
      </w:r>
      <w:bookmarkEnd w:id="187"/>
    </w:p>
    <w:p w14:paraId="57189424" w14:textId="77777777" w:rsidR="0008395D" w:rsidRPr="0008395D" w:rsidRDefault="0008395D" w:rsidP="0008395D">
      <w:pPr>
        <w:pStyle w:val="EndNoteBibliography"/>
        <w:spacing w:after="0"/>
        <w:rPr>
          <w:noProof/>
        </w:rPr>
      </w:pPr>
      <w:bookmarkStart w:id="188" w:name="_ENREF_42"/>
      <w:r w:rsidRPr="0008395D">
        <w:rPr>
          <w:noProof/>
        </w:rPr>
        <w:t>42.</w:t>
      </w:r>
      <w:r w:rsidRPr="0008395D">
        <w:rPr>
          <w:noProof/>
        </w:rPr>
        <w:tab/>
        <w:t>Martin NK, Vickerman P, Dore GJ, Grebely J, Miners A, Cairns J, et al. Prioritization of HCV treatment in the direct-acting antiviral era: an economic evaluation. Journal of hepatology. 2016; 65:17-25.</w:t>
      </w:r>
      <w:bookmarkEnd w:id="188"/>
    </w:p>
    <w:p w14:paraId="1D8E5544" w14:textId="77777777" w:rsidR="0008395D" w:rsidRPr="0008395D" w:rsidRDefault="0008395D" w:rsidP="0008395D">
      <w:pPr>
        <w:pStyle w:val="EndNoteBibliography"/>
        <w:spacing w:after="0"/>
        <w:rPr>
          <w:noProof/>
        </w:rPr>
      </w:pPr>
      <w:bookmarkStart w:id="189" w:name="_ENREF_43"/>
      <w:r w:rsidRPr="0008395D">
        <w:rPr>
          <w:noProof/>
        </w:rPr>
        <w:t>43.</w:t>
      </w:r>
      <w:r w:rsidRPr="0008395D">
        <w:rPr>
          <w:noProof/>
        </w:rPr>
        <w:tab/>
        <w:t>Larney S. Does opioid substitution treatment in prisons reduce injecting‐related HIV risk behaviours? A systematic review. Addiction. 2010; 105:216-23.</w:t>
      </w:r>
      <w:bookmarkEnd w:id="189"/>
    </w:p>
    <w:p w14:paraId="5D450E53" w14:textId="77777777" w:rsidR="0008395D" w:rsidRPr="0008395D" w:rsidRDefault="0008395D" w:rsidP="0008395D">
      <w:pPr>
        <w:pStyle w:val="EndNoteBibliography"/>
        <w:spacing w:after="0"/>
        <w:rPr>
          <w:noProof/>
        </w:rPr>
      </w:pPr>
      <w:bookmarkStart w:id="190" w:name="_ENREF_44"/>
      <w:r w:rsidRPr="0008395D">
        <w:rPr>
          <w:noProof/>
        </w:rPr>
        <w:t>44.</w:t>
      </w:r>
      <w:r w:rsidRPr="0008395D">
        <w:rPr>
          <w:noProof/>
        </w:rPr>
        <w:tab/>
        <w:t>Larney S, Lai W, Dolan K, Zador D. Monitoring a Prison Opioid Treatment Program Over a Period of Change to Clinical Governance Arrangements, 2007–2013. Journal of substance abuse treatment. 2016; 70:58-63.</w:t>
      </w:r>
      <w:bookmarkEnd w:id="190"/>
    </w:p>
    <w:p w14:paraId="15F4AEDF" w14:textId="77777777" w:rsidR="0008395D" w:rsidRPr="0008395D" w:rsidRDefault="0008395D" w:rsidP="0008395D">
      <w:pPr>
        <w:pStyle w:val="EndNoteBibliography"/>
        <w:spacing w:after="0"/>
        <w:rPr>
          <w:noProof/>
        </w:rPr>
      </w:pPr>
      <w:bookmarkStart w:id="191" w:name="_ENREF_45"/>
      <w:r w:rsidRPr="0008395D">
        <w:rPr>
          <w:noProof/>
        </w:rPr>
        <w:t>45.</w:t>
      </w:r>
      <w:r w:rsidRPr="0008395D">
        <w:rPr>
          <w:noProof/>
        </w:rPr>
        <w:tab/>
        <w:t>Ndeffo-Mbah ML, Vigliotti VS, Skrip LA, Dolan K, Galvani AP. Dynamic models of infectious disease transmission in prisons and the general population. Epidemiologic reviews. 2018; 40:40-57.</w:t>
      </w:r>
      <w:bookmarkEnd w:id="191"/>
    </w:p>
    <w:p w14:paraId="14D422B6" w14:textId="77777777" w:rsidR="0008395D" w:rsidRPr="0008395D" w:rsidRDefault="0008395D" w:rsidP="0008395D">
      <w:pPr>
        <w:pStyle w:val="EndNoteBibliography"/>
        <w:spacing w:after="0"/>
        <w:rPr>
          <w:noProof/>
        </w:rPr>
      </w:pPr>
      <w:bookmarkStart w:id="192" w:name="_ENREF_46"/>
      <w:r w:rsidRPr="0008395D">
        <w:rPr>
          <w:noProof/>
        </w:rPr>
        <w:t>46.</w:t>
      </w:r>
      <w:r w:rsidRPr="0008395D">
        <w:rPr>
          <w:noProof/>
        </w:rPr>
        <w:tab/>
        <w:t>Fernandes RM, Cary M, Duarte G, Jesus G, Alarcão J, Torre C, et al. Effectiveness of needle and syringe programmes in people who inject drugs–an overview of systematic reviews. BMC public health. 2017; 17:309.</w:t>
      </w:r>
      <w:bookmarkEnd w:id="192"/>
    </w:p>
    <w:p w14:paraId="18781B9B" w14:textId="77777777" w:rsidR="0008395D" w:rsidRPr="0008395D" w:rsidRDefault="0008395D" w:rsidP="0008395D">
      <w:pPr>
        <w:pStyle w:val="EndNoteBibliography"/>
        <w:spacing w:after="0"/>
        <w:rPr>
          <w:noProof/>
        </w:rPr>
      </w:pPr>
      <w:bookmarkStart w:id="193" w:name="_ENREF_47"/>
      <w:r w:rsidRPr="0008395D">
        <w:rPr>
          <w:noProof/>
        </w:rPr>
        <w:t>47.</w:t>
      </w:r>
      <w:r w:rsidRPr="0008395D">
        <w:rPr>
          <w:noProof/>
        </w:rPr>
        <w:tab/>
        <w:t>Stöver H, Hariga F. Prison-based needle and syringe programmes (PNSP)–Still highly controversial after all these years. Drugs: Education, Prevention and Policy. 2016; 23:103-12.</w:t>
      </w:r>
      <w:bookmarkEnd w:id="193"/>
    </w:p>
    <w:p w14:paraId="580EC9BC" w14:textId="77777777" w:rsidR="0008395D" w:rsidRPr="0008395D" w:rsidRDefault="0008395D" w:rsidP="0008395D">
      <w:pPr>
        <w:pStyle w:val="EndNoteBibliography"/>
        <w:spacing w:after="0"/>
        <w:rPr>
          <w:noProof/>
        </w:rPr>
      </w:pPr>
      <w:bookmarkStart w:id="194" w:name="_ENREF_48"/>
      <w:r w:rsidRPr="0008395D">
        <w:rPr>
          <w:noProof/>
        </w:rPr>
        <w:lastRenderedPageBreak/>
        <w:t>48.</w:t>
      </w:r>
      <w:r w:rsidRPr="0008395D">
        <w:rPr>
          <w:noProof/>
        </w:rPr>
        <w:tab/>
        <w:t>Richmond JA, Wallace J. Implementation of hepatitis C cure in Australia: one year on. Journal of virus eradication. 2018; 4:115.</w:t>
      </w:r>
      <w:bookmarkEnd w:id="194"/>
    </w:p>
    <w:p w14:paraId="1B85C52F" w14:textId="77777777" w:rsidR="0008395D" w:rsidRPr="0008395D" w:rsidRDefault="0008395D" w:rsidP="0008395D">
      <w:pPr>
        <w:pStyle w:val="EndNoteBibliography"/>
        <w:spacing w:after="0"/>
        <w:rPr>
          <w:noProof/>
        </w:rPr>
      </w:pPr>
      <w:bookmarkStart w:id="195" w:name="_ENREF_49"/>
      <w:r w:rsidRPr="0008395D">
        <w:rPr>
          <w:noProof/>
        </w:rPr>
        <w:t>49.</w:t>
      </w:r>
      <w:r w:rsidRPr="0008395D">
        <w:rPr>
          <w:noProof/>
        </w:rPr>
        <w:tab/>
        <w:t>He T, Li K, Roberts MS, Spaulding AC, Ayer T, Grefenstette JJ, et al. Prevention of hepatitis C by screening and treatment in US prisons. Annals of internal medicine. 2016; 164:84-92.</w:t>
      </w:r>
      <w:bookmarkEnd w:id="195"/>
    </w:p>
    <w:p w14:paraId="6334D4AC" w14:textId="77777777" w:rsidR="0008395D" w:rsidRPr="0008395D" w:rsidRDefault="0008395D" w:rsidP="0008395D">
      <w:pPr>
        <w:pStyle w:val="EndNoteBibliography"/>
        <w:spacing w:after="0"/>
        <w:rPr>
          <w:noProof/>
        </w:rPr>
      </w:pPr>
      <w:bookmarkStart w:id="196" w:name="_ENREF_50"/>
      <w:r w:rsidRPr="0008395D">
        <w:rPr>
          <w:noProof/>
        </w:rPr>
        <w:t>50.</w:t>
      </w:r>
      <w:r w:rsidRPr="0008395D">
        <w:rPr>
          <w:noProof/>
        </w:rPr>
        <w:tab/>
        <w:t>Dolan K, Wirtz AL, Moazen B, Ndeffo-mbah M, Galvani A, Kinner SA, et al. Global burden of HIV, viral hepatitis, and tuberculosis in prisoners and detainees. The Lancet. 2016; 388:1089-102.</w:t>
      </w:r>
      <w:bookmarkEnd w:id="196"/>
    </w:p>
    <w:p w14:paraId="076DD0FB" w14:textId="77777777" w:rsidR="0008395D" w:rsidRPr="0008395D" w:rsidRDefault="0008395D" w:rsidP="0008395D">
      <w:pPr>
        <w:pStyle w:val="EndNoteBibliography"/>
        <w:rPr>
          <w:noProof/>
        </w:rPr>
      </w:pPr>
      <w:bookmarkStart w:id="197" w:name="_ENREF_51"/>
      <w:r w:rsidRPr="0008395D">
        <w:rPr>
          <w:noProof/>
        </w:rPr>
        <w:t>51.</w:t>
      </w:r>
      <w:r w:rsidRPr="0008395D">
        <w:rPr>
          <w:noProof/>
        </w:rPr>
        <w:tab/>
        <w:t>Grebely J, Bruneau J, Lazarus JV, Dalgard O, Bruggmann P, Treloar C, et al. Research priorities to achieve universal access to hepatitis C prevention, management and direct-acting antiviral treatment among people who inject drugs. International Journal of Drug Policy. 2017; 47:51-60.</w:t>
      </w:r>
      <w:bookmarkEnd w:id="197"/>
    </w:p>
    <w:p w14:paraId="51B51407" w14:textId="44AEF806" w:rsidR="003E2B1C" w:rsidRPr="004652F0" w:rsidRDefault="00FE4B9D" w:rsidP="00304554">
      <w:pPr>
        <w:spacing w:line="360" w:lineRule="auto"/>
        <w:jc w:val="both"/>
        <w:rPr>
          <w:rFonts w:ascii="Arial" w:hAnsi="Arial" w:cs="Arial"/>
        </w:rPr>
      </w:pPr>
      <w:r w:rsidRPr="004652F0">
        <w:rPr>
          <w:rFonts w:ascii="Arial" w:hAnsi="Arial" w:cs="Arial"/>
        </w:rPr>
        <w:fldChar w:fldCharType="end"/>
      </w:r>
    </w:p>
    <w:sectPr w:rsidR="003E2B1C" w:rsidRPr="004652F0" w:rsidSect="000E5EDB">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Andrew Lloyd" w:date="2018-08-13T11:40:00Z" w:initials="AL">
    <w:p w14:paraId="4D67ECE7" w14:textId="0A2A0FC2" w:rsidR="0008395D" w:rsidRDefault="0008395D">
      <w:pPr>
        <w:pStyle w:val="CommentText"/>
      </w:pPr>
      <w:r>
        <w:rPr>
          <w:rStyle w:val="CommentReference"/>
        </w:rPr>
        <w:annotationRef/>
      </w:r>
      <w:r>
        <w:t>Don’t you need to say something here about where the model came from????</w:t>
      </w:r>
    </w:p>
  </w:comment>
  <w:comment w:id="18" w:author="Andrew Lloyd" w:date="2018-08-13T11:37:00Z" w:initials="AL">
    <w:p w14:paraId="28FF97E0" w14:textId="17A10FDB" w:rsidR="0008395D" w:rsidRDefault="0008395D">
      <w:pPr>
        <w:pStyle w:val="CommentText"/>
      </w:pPr>
      <w:r>
        <w:rPr>
          <w:rStyle w:val="CommentReference"/>
        </w:rPr>
        <w:annotationRef/>
      </w:r>
      <w:r>
        <w:rPr>
          <w:rFonts w:ascii="Arial" w:hAnsi="Arial" w:cs="Arial"/>
        </w:rPr>
        <w:t>Remove capital G from Group</w:t>
      </w:r>
    </w:p>
  </w:comment>
  <w:comment w:id="28" w:author="Andrew Lloyd" w:date="2018-06-23T14:46:00Z" w:initials="AL">
    <w:p w14:paraId="2FA26D08" w14:textId="4036DA2F" w:rsidR="0008395D" w:rsidRDefault="0008395D">
      <w:pPr>
        <w:pStyle w:val="CommentText"/>
      </w:pPr>
      <w:r>
        <w:rPr>
          <w:rStyle w:val="CommentReference"/>
        </w:rPr>
        <w:annotationRef/>
      </w:r>
      <w:r>
        <w:t>The incidence should be amongst all PWID – not just active IDU</w:t>
      </w:r>
    </w:p>
  </w:comment>
  <w:comment w:id="34" w:author="Andrew Lloyd" w:date="2018-08-13T11:42:00Z" w:initials="AL">
    <w:p w14:paraId="6E899904" w14:textId="0003B5AE" w:rsidR="0008395D" w:rsidRDefault="0008395D">
      <w:pPr>
        <w:pStyle w:val="CommentText"/>
      </w:pPr>
      <w:r>
        <w:rPr>
          <w:rStyle w:val="CommentReference"/>
        </w:rPr>
        <w:annotationRef/>
      </w:r>
      <w:r>
        <w:t>Should be totals (I think)</w:t>
      </w:r>
    </w:p>
  </w:comment>
  <w:comment w:id="84" w:author="Andrew Lloyd" w:date="2018-08-13T11:46:00Z" w:initials="AL">
    <w:p w14:paraId="422CDD57" w14:textId="00D210E5" w:rsidR="0008395D" w:rsidRDefault="0008395D">
      <w:pPr>
        <w:pStyle w:val="CommentText"/>
      </w:pPr>
      <w:r>
        <w:rPr>
          <w:rStyle w:val="CommentReference"/>
        </w:rPr>
        <w:annotationRef/>
      </w:r>
      <w:r>
        <w:t xml:space="preserve">Why is </w:t>
      </w:r>
      <w:proofErr w:type="gramStart"/>
      <w:r>
        <w:t>this</w:t>
      </w:r>
      <w:proofErr w:type="gramEnd"/>
      <w:r>
        <w:t xml:space="preserve"> two decimal places – should be just 95%</w:t>
      </w:r>
    </w:p>
  </w:comment>
  <w:comment w:id="130" w:author="Andrew Lloyd" w:date="2018-08-13T12:07:00Z" w:initials="AL">
    <w:p w14:paraId="3967568E" w14:textId="0058C47A" w:rsidR="0008395D" w:rsidRDefault="0008395D">
      <w:pPr>
        <w:pStyle w:val="CommentText"/>
      </w:pPr>
      <w:r>
        <w:rPr>
          <w:rStyle w:val="CommentReference"/>
        </w:rPr>
        <w:annotationRef/>
      </w:r>
      <w:r>
        <w:t>Is this correct</w:t>
      </w:r>
    </w:p>
  </w:comment>
  <w:comment w:id="143" w:author="Neil Bretana" w:date="2018-07-25T14:28:00Z" w:initials="NB">
    <w:p w14:paraId="2B0AD4F4" w14:textId="686CE98B" w:rsidR="0008395D" w:rsidRDefault="0008395D">
      <w:pPr>
        <w:pStyle w:val="CommentText"/>
      </w:pPr>
      <w:r>
        <w:rPr>
          <w:rStyle w:val="CommentReference"/>
        </w:rPr>
        <w:annotationRef/>
      </w:r>
      <w:r>
        <w:t>I need help streamlining our combinations to only those that make sense (i.e. don’t include combinations with OST, if OST alone does not have any impact).</w:t>
      </w:r>
    </w:p>
  </w:comment>
  <w:comment w:id="144" w:author="Neil Bretana" w:date="2018-07-25T14:31:00Z" w:initials="NB">
    <w:p w14:paraId="772BC5FC" w14:textId="67809172" w:rsidR="0008395D" w:rsidRDefault="0008395D">
      <w:pPr>
        <w:pStyle w:val="CommentText"/>
      </w:pPr>
      <w:r>
        <w:rPr>
          <w:rStyle w:val="CommentReference"/>
        </w:rPr>
        <w:annotationRef/>
      </w:r>
      <w:r>
        <w:t>I’m worried scenarios are overstuffed (I removed scenarios here where we switch current OST and current DAA to 0). I think every scenario we have on this list should align with a sensible story in the discussion and keep scenarios without much impact off the paper.</w:t>
      </w:r>
    </w:p>
  </w:comment>
  <w:comment w:id="145" w:author="Neil Bretana" w:date="2018-07-25T15:02:00Z" w:initials="NB">
    <w:p w14:paraId="05250280" w14:textId="36C00305" w:rsidR="0008395D" w:rsidRDefault="0008395D">
      <w:pPr>
        <w:pStyle w:val="CommentText"/>
      </w:pPr>
      <w:r>
        <w:rPr>
          <w:rStyle w:val="CommentReference"/>
        </w:rPr>
        <w:annotationRef/>
      </w:r>
      <w:r>
        <w:t>Still awaiting final results</w:t>
      </w:r>
    </w:p>
  </w:comment>
  <w:comment w:id="146" w:author="Neil Bretana" w:date="2018-07-25T14:54:00Z" w:initials="NB">
    <w:p w14:paraId="29403EB9" w14:textId="05165AAA" w:rsidR="0008395D" w:rsidRDefault="0008395D">
      <w:pPr>
        <w:pStyle w:val="CommentText"/>
      </w:pPr>
      <w:r>
        <w:rPr>
          <w:rStyle w:val="CommentReference"/>
        </w:rPr>
        <w:annotationRef/>
      </w:r>
      <w:r>
        <w:t>Still awaiting results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67ECE7" w15:done="0"/>
  <w15:commentEx w15:paraId="28FF97E0" w15:done="0"/>
  <w15:commentEx w15:paraId="2FA26D08" w15:done="0"/>
  <w15:commentEx w15:paraId="6E899904" w15:done="0"/>
  <w15:commentEx w15:paraId="422CDD57" w15:done="0"/>
  <w15:commentEx w15:paraId="3967568E" w15:done="0"/>
  <w15:commentEx w15:paraId="2B0AD4F4" w15:done="0"/>
  <w15:commentEx w15:paraId="772BC5FC" w15:done="0"/>
  <w15:commentEx w15:paraId="05250280" w15:done="0"/>
  <w15:commentEx w15:paraId="29403EB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67ECE7" w16cid:durableId="1F1BEC99"/>
  <w16cid:commentId w16cid:paraId="28FF97E0" w16cid:durableId="1F1BEBE2"/>
  <w16cid:commentId w16cid:paraId="2FA26D08" w16cid:durableId="1ED8DBC2"/>
  <w16cid:commentId w16cid:paraId="6E899904" w16cid:durableId="1F1BED3C"/>
  <w16cid:commentId w16cid:paraId="422CDD57" w16cid:durableId="1F1BEE2D"/>
  <w16cid:commentId w16cid:paraId="3967568E" w16cid:durableId="1F1BF2E5"/>
  <w16cid:commentId w16cid:paraId="2B0AD4F4" w16cid:durableId="1F03079B"/>
  <w16cid:commentId w16cid:paraId="772BC5FC" w16cid:durableId="1F03084A"/>
  <w16cid:commentId w16cid:paraId="05250280" w16cid:durableId="1F030F74"/>
  <w16cid:commentId w16cid:paraId="29403EB9" w16cid:durableId="1F030DB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7765AD"/>
    <w:multiLevelType w:val="hybridMultilevel"/>
    <w:tmpl w:val="47281E26"/>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6525780A"/>
    <w:multiLevelType w:val="multilevel"/>
    <w:tmpl w:val="AF8639F8"/>
    <w:lvl w:ilvl="0">
      <w:start w:val="3"/>
      <w:numFmt w:val="decimal"/>
      <w:lvlText w:val="%1."/>
      <w:lvlJc w:val="left"/>
      <w:pPr>
        <w:ind w:left="400" w:hanging="4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 w15:restartNumberingAfterBreak="0">
    <w:nsid w:val="65356D75"/>
    <w:multiLevelType w:val="hybridMultilevel"/>
    <w:tmpl w:val="33A222F2"/>
    <w:lvl w:ilvl="0" w:tplc="0409000F">
      <w:start w:val="1"/>
      <w:numFmt w:val="decimal"/>
      <w:lvlText w:val="%1."/>
      <w:lvlJc w:val="left"/>
      <w:pPr>
        <w:ind w:left="720" w:hanging="360"/>
      </w:pPr>
      <w:rPr>
        <w:rFonts w:hint="default"/>
      </w:rPr>
    </w:lvl>
    <w:lvl w:ilvl="1" w:tplc="C05E5722">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il Bretana">
    <w15:presenceInfo w15:providerId="Windows Live" w15:userId="a0be587c-e887-4ec6-9eae-1cc0065e76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Public Heal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tzdr2w9av5fwwyetpstp2wpipt2raxepxedz&quot;&gt;HCVPrisonModel&lt;record-ids&gt;&lt;item&gt;2&lt;/item&gt;&lt;item&gt;15&lt;/item&gt;&lt;item&gt;16&lt;/item&gt;&lt;item&gt;19&lt;/item&gt;&lt;item&gt;21&lt;/item&gt;&lt;item&gt;23&lt;/item&gt;&lt;item&gt;24&lt;/item&gt;&lt;item&gt;25&lt;/item&gt;&lt;item&gt;31&lt;/item&gt;&lt;item&gt;32&lt;/item&gt;&lt;item&gt;33&lt;/item&gt;&lt;item&gt;34&lt;/item&gt;&lt;item&gt;35&lt;/item&gt;&lt;item&gt;36&lt;/item&gt;&lt;item&gt;37&lt;/item&gt;&lt;item&gt;38&lt;/item&gt;&lt;item&gt;39&lt;/item&gt;&lt;item&gt;41&lt;/item&gt;&lt;item&gt;43&lt;/item&gt;&lt;item&gt;60&lt;/item&gt;&lt;item&gt;64&lt;/item&gt;&lt;item&gt;65&lt;/item&gt;&lt;item&gt;66&lt;/item&gt;&lt;item&gt;67&lt;/item&gt;&lt;item&gt;68&lt;/item&gt;&lt;item&gt;69&lt;/item&gt;&lt;item&gt;70&lt;/item&gt;&lt;item&gt;71&lt;/item&gt;&lt;item&gt;72&lt;/item&gt;&lt;item&gt;74&lt;/item&gt;&lt;item&gt;75&lt;/item&gt;&lt;item&gt;77&lt;/item&gt;&lt;item&gt;78&lt;/item&gt;&lt;item&gt;79&lt;/item&gt;&lt;item&gt;80&lt;/item&gt;&lt;item&gt;81&lt;/item&gt;&lt;item&gt;82&lt;/item&gt;&lt;item&gt;83&lt;/item&gt;&lt;item&gt;84&lt;/item&gt;&lt;item&gt;85&lt;/item&gt;&lt;item&gt;86&lt;/item&gt;&lt;/record-ids&gt;&lt;/item&gt;&lt;/Libraries&gt;"/>
  </w:docVars>
  <w:rsids>
    <w:rsidRoot w:val="00D55F29"/>
    <w:rsid w:val="00000911"/>
    <w:rsid w:val="00003DFF"/>
    <w:rsid w:val="0000710B"/>
    <w:rsid w:val="000119DC"/>
    <w:rsid w:val="0001700C"/>
    <w:rsid w:val="00022B82"/>
    <w:rsid w:val="0002514B"/>
    <w:rsid w:val="0002640D"/>
    <w:rsid w:val="00026FE2"/>
    <w:rsid w:val="00033C9E"/>
    <w:rsid w:val="00033D6D"/>
    <w:rsid w:val="00052DA9"/>
    <w:rsid w:val="000547E9"/>
    <w:rsid w:val="00057A3B"/>
    <w:rsid w:val="00072F03"/>
    <w:rsid w:val="000755EB"/>
    <w:rsid w:val="0008395D"/>
    <w:rsid w:val="00085DC3"/>
    <w:rsid w:val="0008616E"/>
    <w:rsid w:val="00092B65"/>
    <w:rsid w:val="000951DA"/>
    <w:rsid w:val="000960A3"/>
    <w:rsid w:val="000A0EA4"/>
    <w:rsid w:val="000A6DBB"/>
    <w:rsid w:val="000B5BBE"/>
    <w:rsid w:val="000B6910"/>
    <w:rsid w:val="000C4B6B"/>
    <w:rsid w:val="000E43BB"/>
    <w:rsid w:val="000E59F0"/>
    <w:rsid w:val="000E5EDB"/>
    <w:rsid w:val="000F70EE"/>
    <w:rsid w:val="0010343A"/>
    <w:rsid w:val="00113AD2"/>
    <w:rsid w:val="00120E06"/>
    <w:rsid w:val="00120FD7"/>
    <w:rsid w:val="00123C3A"/>
    <w:rsid w:val="001255CF"/>
    <w:rsid w:val="001264C4"/>
    <w:rsid w:val="00134FC5"/>
    <w:rsid w:val="001509A4"/>
    <w:rsid w:val="0015436B"/>
    <w:rsid w:val="0015550B"/>
    <w:rsid w:val="00162E07"/>
    <w:rsid w:val="0016337A"/>
    <w:rsid w:val="00167430"/>
    <w:rsid w:val="00170367"/>
    <w:rsid w:val="001757D5"/>
    <w:rsid w:val="00181383"/>
    <w:rsid w:val="00186718"/>
    <w:rsid w:val="00187C6E"/>
    <w:rsid w:val="00192A8D"/>
    <w:rsid w:val="00193ECD"/>
    <w:rsid w:val="001A21BB"/>
    <w:rsid w:val="001D0C23"/>
    <w:rsid w:val="001E1CC9"/>
    <w:rsid w:val="001E55F3"/>
    <w:rsid w:val="001F3BED"/>
    <w:rsid w:val="001F4EE9"/>
    <w:rsid w:val="00200B07"/>
    <w:rsid w:val="00207940"/>
    <w:rsid w:val="00211AD9"/>
    <w:rsid w:val="00213771"/>
    <w:rsid w:val="00214CD2"/>
    <w:rsid w:val="002158BA"/>
    <w:rsid w:val="00216625"/>
    <w:rsid w:val="00216E78"/>
    <w:rsid w:val="00224323"/>
    <w:rsid w:val="00227C66"/>
    <w:rsid w:val="002370DA"/>
    <w:rsid w:val="002378A6"/>
    <w:rsid w:val="00242BA4"/>
    <w:rsid w:val="0024611F"/>
    <w:rsid w:val="0025445A"/>
    <w:rsid w:val="002614FF"/>
    <w:rsid w:val="002625CA"/>
    <w:rsid w:val="002642C6"/>
    <w:rsid w:val="002645B7"/>
    <w:rsid w:val="00266C26"/>
    <w:rsid w:val="002736A1"/>
    <w:rsid w:val="002745D9"/>
    <w:rsid w:val="00274AA0"/>
    <w:rsid w:val="002750F1"/>
    <w:rsid w:val="00284777"/>
    <w:rsid w:val="00284F59"/>
    <w:rsid w:val="00287C49"/>
    <w:rsid w:val="00290193"/>
    <w:rsid w:val="002946A1"/>
    <w:rsid w:val="00297679"/>
    <w:rsid w:val="00297C57"/>
    <w:rsid w:val="002A58A5"/>
    <w:rsid w:val="002A7183"/>
    <w:rsid w:val="002C1A23"/>
    <w:rsid w:val="002C541E"/>
    <w:rsid w:val="002C6841"/>
    <w:rsid w:val="002D2B5A"/>
    <w:rsid w:val="002D4D90"/>
    <w:rsid w:val="002E25CA"/>
    <w:rsid w:val="002E37E5"/>
    <w:rsid w:val="00304554"/>
    <w:rsid w:val="003049F5"/>
    <w:rsid w:val="00307FE9"/>
    <w:rsid w:val="003111BA"/>
    <w:rsid w:val="00311D4C"/>
    <w:rsid w:val="00315ABB"/>
    <w:rsid w:val="00323C56"/>
    <w:rsid w:val="00324E2A"/>
    <w:rsid w:val="00325F82"/>
    <w:rsid w:val="0033248C"/>
    <w:rsid w:val="00334DCF"/>
    <w:rsid w:val="00336878"/>
    <w:rsid w:val="003378C1"/>
    <w:rsid w:val="003451CA"/>
    <w:rsid w:val="00357E74"/>
    <w:rsid w:val="00360D2A"/>
    <w:rsid w:val="00360F90"/>
    <w:rsid w:val="00361B18"/>
    <w:rsid w:val="00362EA3"/>
    <w:rsid w:val="0036414E"/>
    <w:rsid w:val="003729D2"/>
    <w:rsid w:val="003846BF"/>
    <w:rsid w:val="00391FF2"/>
    <w:rsid w:val="003931C3"/>
    <w:rsid w:val="00394365"/>
    <w:rsid w:val="003962FB"/>
    <w:rsid w:val="00397F35"/>
    <w:rsid w:val="003A346E"/>
    <w:rsid w:val="003A465D"/>
    <w:rsid w:val="003C4D8F"/>
    <w:rsid w:val="003D5F6F"/>
    <w:rsid w:val="003D61FD"/>
    <w:rsid w:val="003E2B1C"/>
    <w:rsid w:val="003E561F"/>
    <w:rsid w:val="003E6565"/>
    <w:rsid w:val="003F024E"/>
    <w:rsid w:val="003F0968"/>
    <w:rsid w:val="003F3ACA"/>
    <w:rsid w:val="003F42F8"/>
    <w:rsid w:val="004019FE"/>
    <w:rsid w:val="0040208B"/>
    <w:rsid w:val="004026E6"/>
    <w:rsid w:val="00403F33"/>
    <w:rsid w:val="00405908"/>
    <w:rsid w:val="00412684"/>
    <w:rsid w:val="0041307C"/>
    <w:rsid w:val="004150BD"/>
    <w:rsid w:val="00421712"/>
    <w:rsid w:val="00423875"/>
    <w:rsid w:val="00423E75"/>
    <w:rsid w:val="00432BAE"/>
    <w:rsid w:val="00437E82"/>
    <w:rsid w:val="00443999"/>
    <w:rsid w:val="00446964"/>
    <w:rsid w:val="00450769"/>
    <w:rsid w:val="004549F9"/>
    <w:rsid w:val="00455B92"/>
    <w:rsid w:val="00457CE1"/>
    <w:rsid w:val="0046003B"/>
    <w:rsid w:val="004610C2"/>
    <w:rsid w:val="004638FA"/>
    <w:rsid w:val="00465173"/>
    <w:rsid w:val="004651D6"/>
    <w:rsid w:val="004652F0"/>
    <w:rsid w:val="00473915"/>
    <w:rsid w:val="004779E9"/>
    <w:rsid w:val="00480420"/>
    <w:rsid w:val="00482041"/>
    <w:rsid w:val="00486C8B"/>
    <w:rsid w:val="004A0008"/>
    <w:rsid w:val="004A4570"/>
    <w:rsid w:val="004A7C4F"/>
    <w:rsid w:val="004B2EBE"/>
    <w:rsid w:val="004B4F20"/>
    <w:rsid w:val="004C5C68"/>
    <w:rsid w:val="004D5A05"/>
    <w:rsid w:val="004E28D0"/>
    <w:rsid w:val="004E3387"/>
    <w:rsid w:val="004E72D7"/>
    <w:rsid w:val="004F1812"/>
    <w:rsid w:val="00506257"/>
    <w:rsid w:val="005076B6"/>
    <w:rsid w:val="005127AA"/>
    <w:rsid w:val="00512883"/>
    <w:rsid w:val="005214D1"/>
    <w:rsid w:val="00522372"/>
    <w:rsid w:val="00524E97"/>
    <w:rsid w:val="0052592D"/>
    <w:rsid w:val="00526811"/>
    <w:rsid w:val="0053481B"/>
    <w:rsid w:val="005369E9"/>
    <w:rsid w:val="00545172"/>
    <w:rsid w:val="00551346"/>
    <w:rsid w:val="005513C0"/>
    <w:rsid w:val="005529A9"/>
    <w:rsid w:val="00557835"/>
    <w:rsid w:val="005579BD"/>
    <w:rsid w:val="005703D6"/>
    <w:rsid w:val="00570B6F"/>
    <w:rsid w:val="00572205"/>
    <w:rsid w:val="00572E73"/>
    <w:rsid w:val="00575079"/>
    <w:rsid w:val="00576D8E"/>
    <w:rsid w:val="00580EED"/>
    <w:rsid w:val="005874C8"/>
    <w:rsid w:val="005907B3"/>
    <w:rsid w:val="00591BAA"/>
    <w:rsid w:val="00593D4B"/>
    <w:rsid w:val="005A7D67"/>
    <w:rsid w:val="005B04CA"/>
    <w:rsid w:val="005C05BE"/>
    <w:rsid w:val="005C0B07"/>
    <w:rsid w:val="005C4628"/>
    <w:rsid w:val="005C5A03"/>
    <w:rsid w:val="005D26FD"/>
    <w:rsid w:val="005D31ED"/>
    <w:rsid w:val="005D33C3"/>
    <w:rsid w:val="005D361D"/>
    <w:rsid w:val="005D3F9A"/>
    <w:rsid w:val="005D4544"/>
    <w:rsid w:val="005D4F43"/>
    <w:rsid w:val="005E10DF"/>
    <w:rsid w:val="005E2BB2"/>
    <w:rsid w:val="005E6A3E"/>
    <w:rsid w:val="005E792F"/>
    <w:rsid w:val="005F37AC"/>
    <w:rsid w:val="005F5F03"/>
    <w:rsid w:val="00606268"/>
    <w:rsid w:val="00612EFD"/>
    <w:rsid w:val="00615B8E"/>
    <w:rsid w:val="0061614C"/>
    <w:rsid w:val="00624BF9"/>
    <w:rsid w:val="006267E5"/>
    <w:rsid w:val="00631A00"/>
    <w:rsid w:val="00636082"/>
    <w:rsid w:val="006416F8"/>
    <w:rsid w:val="006430B0"/>
    <w:rsid w:val="0064344D"/>
    <w:rsid w:val="006505D2"/>
    <w:rsid w:val="00651475"/>
    <w:rsid w:val="00652119"/>
    <w:rsid w:val="00652B39"/>
    <w:rsid w:val="006544B2"/>
    <w:rsid w:val="00674342"/>
    <w:rsid w:val="006907E4"/>
    <w:rsid w:val="00691BFF"/>
    <w:rsid w:val="006A00D5"/>
    <w:rsid w:val="006A182D"/>
    <w:rsid w:val="006A477D"/>
    <w:rsid w:val="006A48CC"/>
    <w:rsid w:val="006A58F7"/>
    <w:rsid w:val="006B384B"/>
    <w:rsid w:val="006B47A7"/>
    <w:rsid w:val="006B55BA"/>
    <w:rsid w:val="006B74CE"/>
    <w:rsid w:val="006C20D2"/>
    <w:rsid w:val="006C2985"/>
    <w:rsid w:val="006C79AF"/>
    <w:rsid w:val="006F51C0"/>
    <w:rsid w:val="00701C82"/>
    <w:rsid w:val="0070381F"/>
    <w:rsid w:val="007047DB"/>
    <w:rsid w:val="0071076B"/>
    <w:rsid w:val="00711EA4"/>
    <w:rsid w:val="0071388D"/>
    <w:rsid w:val="00724145"/>
    <w:rsid w:val="0072514E"/>
    <w:rsid w:val="00725F3B"/>
    <w:rsid w:val="00726441"/>
    <w:rsid w:val="00730CF5"/>
    <w:rsid w:val="00731BBB"/>
    <w:rsid w:val="00735224"/>
    <w:rsid w:val="0074233E"/>
    <w:rsid w:val="0074543C"/>
    <w:rsid w:val="00747868"/>
    <w:rsid w:val="0075180C"/>
    <w:rsid w:val="007571B7"/>
    <w:rsid w:val="0076029A"/>
    <w:rsid w:val="007621FB"/>
    <w:rsid w:val="0076565D"/>
    <w:rsid w:val="00770329"/>
    <w:rsid w:val="00775B5C"/>
    <w:rsid w:val="007819D6"/>
    <w:rsid w:val="00785CDB"/>
    <w:rsid w:val="007926D6"/>
    <w:rsid w:val="007A5BA8"/>
    <w:rsid w:val="007B1B67"/>
    <w:rsid w:val="007B1CE9"/>
    <w:rsid w:val="007B5D06"/>
    <w:rsid w:val="007B7476"/>
    <w:rsid w:val="007C0632"/>
    <w:rsid w:val="007D27C1"/>
    <w:rsid w:val="007D7C2C"/>
    <w:rsid w:val="007E11A0"/>
    <w:rsid w:val="007E3594"/>
    <w:rsid w:val="007E709E"/>
    <w:rsid w:val="007F0D3B"/>
    <w:rsid w:val="00800774"/>
    <w:rsid w:val="0080121F"/>
    <w:rsid w:val="008017F9"/>
    <w:rsid w:val="00823572"/>
    <w:rsid w:val="00823F32"/>
    <w:rsid w:val="00824136"/>
    <w:rsid w:val="0082540E"/>
    <w:rsid w:val="00831F8B"/>
    <w:rsid w:val="00832F5F"/>
    <w:rsid w:val="00846BF5"/>
    <w:rsid w:val="00852B68"/>
    <w:rsid w:val="00855488"/>
    <w:rsid w:val="00866AF9"/>
    <w:rsid w:val="00870A4C"/>
    <w:rsid w:val="008748E1"/>
    <w:rsid w:val="0088051B"/>
    <w:rsid w:val="00884257"/>
    <w:rsid w:val="008916E6"/>
    <w:rsid w:val="00896D53"/>
    <w:rsid w:val="00897A24"/>
    <w:rsid w:val="008A330D"/>
    <w:rsid w:val="008A5F54"/>
    <w:rsid w:val="008A63A8"/>
    <w:rsid w:val="008A74DD"/>
    <w:rsid w:val="008B2740"/>
    <w:rsid w:val="008B4BAA"/>
    <w:rsid w:val="008C0CCF"/>
    <w:rsid w:val="008C55BE"/>
    <w:rsid w:val="008D3B33"/>
    <w:rsid w:val="008D4413"/>
    <w:rsid w:val="008D6805"/>
    <w:rsid w:val="008E3BFC"/>
    <w:rsid w:val="008E44EF"/>
    <w:rsid w:val="008E6D48"/>
    <w:rsid w:val="008F6F7D"/>
    <w:rsid w:val="008F780E"/>
    <w:rsid w:val="008F7DA7"/>
    <w:rsid w:val="008F7FDB"/>
    <w:rsid w:val="00903470"/>
    <w:rsid w:val="00907371"/>
    <w:rsid w:val="00913F78"/>
    <w:rsid w:val="00914CD7"/>
    <w:rsid w:val="00923E68"/>
    <w:rsid w:val="00936017"/>
    <w:rsid w:val="00936399"/>
    <w:rsid w:val="00940485"/>
    <w:rsid w:val="009407C6"/>
    <w:rsid w:val="00940803"/>
    <w:rsid w:val="00946161"/>
    <w:rsid w:val="00947321"/>
    <w:rsid w:val="0095288F"/>
    <w:rsid w:val="00952E98"/>
    <w:rsid w:val="00963976"/>
    <w:rsid w:val="009663A0"/>
    <w:rsid w:val="00975A44"/>
    <w:rsid w:val="00996A4D"/>
    <w:rsid w:val="009A0F0C"/>
    <w:rsid w:val="009A1297"/>
    <w:rsid w:val="009A388D"/>
    <w:rsid w:val="009A522A"/>
    <w:rsid w:val="009A72AF"/>
    <w:rsid w:val="009B2936"/>
    <w:rsid w:val="009B3BBD"/>
    <w:rsid w:val="009C2654"/>
    <w:rsid w:val="009C3258"/>
    <w:rsid w:val="009D3425"/>
    <w:rsid w:val="009D42A4"/>
    <w:rsid w:val="009D521B"/>
    <w:rsid w:val="009D5A18"/>
    <w:rsid w:val="009E1744"/>
    <w:rsid w:val="009E3022"/>
    <w:rsid w:val="009E33A9"/>
    <w:rsid w:val="00A02705"/>
    <w:rsid w:val="00A043A6"/>
    <w:rsid w:val="00A1061A"/>
    <w:rsid w:val="00A16AC5"/>
    <w:rsid w:val="00A21CB3"/>
    <w:rsid w:val="00A241C3"/>
    <w:rsid w:val="00A275D3"/>
    <w:rsid w:val="00A31107"/>
    <w:rsid w:val="00A316EB"/>
    <w:rsid w:val="00A32C07"/>
    <w:rsid w:val="00A344B1"/>
    <w:rsid w:val="00A3566F"/>
    <w:rsid w:val="00A372A7"/>
    <w:rsid w:val="00A4034F"/>
    <w:rsid w:val="00A54E2C"/>
    <w:rsid w:val="00A628DF"/>
    <w:rsid w:val="00A63D5B"/>
    <w:rsid w:val="00A7484E"/>
    <w:rsid w:val="00A839E3"/>
    <w:rsid w:val="00A86CDB"/>
    <w:rsid w:val="00A9361F"/>
    <w:rsid w:val="00A963F1"/>
    <w:rsid w:val="00A96C87"/>
    <w:rsid w:val="00AA14FA"/>
    <w:rsid w:val="00AB701E"/>
    <w:rsid w:val="00AB7E55"/>
    <w:rsid w:val="00AD0E17"/>
    <w:rsid w:val="00AF7340"/>
    <w:rsid w:val="00AF7923"/>
    <w:rsid w:val="00B12036"/>
    <w:rsid w:val="00B142D8"/>
    <w:rsid w:val="00B15508"/>
    <w:rsid w:val="00B17A19"/>
    <w:rsid w:val="00B24880"/>
    <w:rsid w:val="00B27051"/>
    <w:rsid w:val="00B30320"/>
    <w:rsid w:val="00B32268"/>
    <w:rsid w:val="00B46AA9"/>
    <w:rsid w:val="00B51381"/>
    <w:rsid w:val="00B5521A"/>
    <w:rsid w:val="00B71241"/>
    <w:rsid w:val="00B762A0"/>
    <w:rsid w:val="00B80D78"/>
    <w:rsid w:val="00B812CE"/>
    <w:rsid w:val="00B81645"/>
    <w:rsid w:val="00B9471F"/>
    <w:rsid w:val="00BA1187"/>
    <w:rsid w:val="00BA1B57"/>
    <w:rsid w:val="00BA1E48"/>
    <w:rsid w:val="00BA34F6"/>
    <w:rsid w:val="00BA3DBA"/>
    <w:rsid w:val="00BB7EEA"/>
    <w:rsid w:val="00BC02D8"/>
    <w:rsid w:val="00BC4A08"/>
    <w:rsid w:val="00BD0247"/>
    <w:rsid w:val="00BD1380"/>
    <w:rsid w:val="00BD21AC"/>
    <w:rsid w:val="00BD250E"/>
    <w:rsid w:val="00BD441F"/>
    <w:rsid w:val="00BD59D2"/>
    <w:rsid w:val="00BE1606"/>
    <w:rsid w:val="00BE363C"/>
    <w:rsid w:val="00BE68B3"/>
    <w:rsid w:val="00BE7085"/>
    <w:rsid w:val="00BF0D62"/>
    <w:rsid w:val="00BF2ED4"/>
    <w:rsid w:val="00BF3488"/>
    <w:rsid w:val="00C10988"/>
    <w:rsid w:val="00C17486"/>
    <w:rsid w:val="00C21548"/>
    <w:rsid w:val="00C33D31"/>
    <w:rsid w:val="00C3483C"/>
    <w:rsid w:val="00C40A0D"/>
    <w:rsid w:val="00C43B5C"/>
    <w:rsid w:val="00C44A95"/>
    <w:rsid w:val="00C45F09"/>
    <w:rsid w:val="00C47BAA"/>
    <w:rsid w:val="00C5009B"/>
    <w:rsid w:val="00C50AAF"/>
    <w:rsid w:val="00C51128"/>
    <w:rsid w:val="00C523B4"/>
    <w:rsid w:val="00C546A9"/>
    <w:rsid w:val="00C628E8"/>
    <w:rsid w:val="00C638EF"/>
    <w:rsid w:val="00C63F21"/>
    <w:rsid w:val="00C70473"/>
    <w:rsid w:val="00C725DD"/>
    <w:rsid w:val="00C81284"/>
    <w:rsid w:val="00C81A67"/>
    <w:rsid w:val="00C82FA9"/>
    <w:rsid w:val="00C8455D"/>
    <w:rsid w:val="00C96D76"/>
    <w:rsid w:val="00CA29A8"/>
    <w:rsid w:val="00CA2C9C"/>
    <w:rsid w:val="00CA30C0"/>
    <w:rsid w:val="00CA39C1"/>
    <w:rsid w:val="00CA453A"/>
    <w:rsid w:val="00CC27E4"/>
    <w:rsid w:val="00CC306F"/>
    <w:rsid w:val="00CC41E9"/>
    <w:rsid w:val="00CC52AD"/>
    <w:rsid w:val="00CC6E69"/>
    <w:rsid w:val="00CC7ECB"/>
    <w:rsid w:val="00CD2FFF"/>
    <w:rsid w:val="00CE72F3"/>
    <w:rsid w:val="00CF738B"/>
    <w:rsid w:val="00D01C73"/>
    <w:rsid w:val="00D12283"/>
    <w:rsid w:val="00D125E2"/>
    <w:rsid w:val="00D14F1F"/>
    <w:rsid w:val="00D15393"/>
    <w:rsid w:val="00D2268C"/>
    <w:rsid w:val="00D2465E"/>
    <w:rsid w:val="00D32405"/>
    <w:rsid w:val="00D41254"/>
    <w:rsid w:val="00D41F4A"/>
    <w:rsid w:val="00D45D9E"/>
    <w:rsid w:val="00D50FF5"/>
    <w:rsid w:val="00D5313A"/>
    <w:rsid w:val="00D5321F"/>
    <w:rsid w:val="00D53739"/>
    <w:rsid w:val="00D5421C"/>
    <w:rsid w:val="00D55F29"/>
    <w:rsid w:val="00D56517"/>
    <w:rsid w:val="00D73742"/>
    <w:rsid w:val="00D826CB"/>
    <w:rsid w:val="00D836BE"/>
    <w:rsid w:val="00D937E6"/>
    <w:rsid w:val="00D9395F"/>
    <w:rsid w:val="00DA2DF8"/>
    <w:rsid w:val="00DA3923"/>
    <w:rsid w:val="00DC0E94"/>
    <w:rsid w:val="00DC588E"/>
    <w:rsid w:val="00DC7211"/>
    <w:rsid w:val="00DD056E"/>
    <w:rsid w:val="00DD1FBC"/>
    <w:rsid w:val="00DE785D"/>
    <w:rsid w:val="00DF01D1"/>
    <w:rsid w:val="00DF146E"/>
    <w:rsid w:val="00DF7301"/>
    <w:rsid w:val="00E07C23"/>
    <w:rsid w:val="00E11981"/>
    <w:rsid w:val="00E11CA4"/>
    <w:rsid w:val="00E14968"/>
    <w:rsid w:val="00E169AA"/>
    <w:rsid w:val="00E169E1"/>
    <w:rsid w:val="00E23F89"/>
    <w:rsid w:val="00E4084B"/>
    <w:rsid w:val="00E47724"/>
    <w:rsid w:val="00E50AD7"/>
    <w:rsid w:val="00E57DFE"/>
    <w:rsid w:val="00E604BE"/>
    <w:rsid w:val="00E618B4"/>
    <w:rsid w:val="00E633F2"/>
    <w:rsid w:val="00E75AF9"/>
    <w:rsid w:val="00E809B8"/>
    <w:rsid w:val="00E853C0"/>
    <w:rsid w:val="00E85CA4"/>
    <w:rsid w:val="00E93D7C"/>
    <w:rsid w:val="00E952AF"/>
    <w:rsid w:val="00E952CD"/>
    <w:rsid w:val="00EA1145"/>
    <w:rsid w:val="00EA28BE"/>
    <w:rsid w:val="00EC0723"/>
    <w:rsid w:val="00ED5C23"/>
    <w:rsid w:val="00EE4530"/>
    <w:rsid w:val="00EE5272"/>
    <w:rsid w:val="00EE715B"/>
    <w:rsid w:val="00F013FB"/>
    <w:rsid w:val="00F0264A"/>
    <w:rsid w:val="00F1403C"/>
    <w:rsid w:val="00F15BFE"/>
    <w:rsid w:val="00F23D89"/>
    <w:rsid w:val="00F23DCB"/>
    <w:rsid w:val="00F2538A"/>
    <w:rsid w:val="00F259B2"/>
    <w:rsid w:val="00F259FF"/>
    <w:rsid w:val="00F3100F"/>
    <w:rsid w:val="00F3360C"/>
    <w:rsid w:val="00F40B32"/>
    <w:rsid w:val="00F4602A"/>
    <w:rsid w:val="00F516EB"/>
    <w:rsid w:val="00F551C6"/>
    <w:rsid w:val="00F66BD7"/>
    <w:rsid w:val="00F75C40"/>
    <w:rsid w:val="00F80018"/>
    <w:rsid w:val="00F82229"/>
    <w:rsid w:val="00F82797"/>
    <w:rsid w:val="00F83F8C"/>
    <w:rsid w:val="00F94193"/>
    <w:rsid w:val="00F96DB6"/>
    <w:rsid w:val="00FA3796"/>
    <w:rsid w:val="00FA38E5"/>
    <w:rsid w:val="00FA584F"/>
    <w:rsid w:val="00FB05D2"/>
    <w:rsid w:val="00FB47D6"/>
    <w:rsid w:val="00FB4AD8"/>
    <w:rsid w:val="00FB6F5C"/>
    <w:rsid w:val="00FD6BBB"/>
    <w:rsid w:val="00FD70B2"/>
    <w:rsid w:val="00FD7F4D"/>
    <w:rsid w:val="00FE4B9D"/>
    <w:rsid w:val="00FE4FCD"/>
    <w:rsid w:val="00FE66E6"/>
    <w:rsid w:val="00FE7B2B"/>
    <w:rsid w:val="00FF2E57"/>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C82ADE"/>
  <w15:docId w15:val="{DBEF7662-438D-AD47-BD60-830C975A9A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4AD8"/>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BodyText3"/>
    <w:qFormat/>
    <w:rsid w:val="00186718"/>
    <w:pPr>
      <w:spacing w:line="360" w:lineRule="auto"/>
      <w:jc w:val="both"/>
    </w:pPr>
    <w:rPr>
      <w:rFonts w:ascii="Arial" w:hAnsi="Arial"/>
      <w:bCs/>
      <w:szCs w:val="20"/>
    </w:rPr>
  </w:style>
  <w:style w:type="paragraph" w:styleId="BodyText3">
    <w:name w:val="Body Text 3"/>
    <w:basedOn w:val="Normal"/>
    <w:link w:val="BodyText3Char"/>
    <w:uiPriority w:val="99"/>
    <w:unhideWhenUsed/>
    <w:rsid w:val="00186718"/>
    <w:pPr>
      <w:spacing w:after="120" w:line="276" w:lineRule="auto"/>
    </w:pPr>
    <w:rPr>
      <w:rFonts w:asciiTheme="minorHAnsi" w:eastAsiaTheme="minorHAnsi" w:hAnsiTheme="minorHAnsi" w:cstheme="minorBidi"/>
      <w:sz w:val="16"/>
      <w:szCs w:val="16"/>
    </w:rPr>
  </w:style>
  <w:style w:type="character" w:customStyle="1" w:styleId="BodyText3Char">
    <w:name w:val="Body Text 3 Char"/>
    <w:basedOn w:val="DefaultParagraphFont"/>
    <w:link w:val="BodyText3"/>
    <w:uiPriority w:val="99"/>
    <w:rsid w:val="00186718"/>
    <w:rPr>
      <w:sz w:val="16"/>
      <w:szCs w:val="16"/>
    </w:rPr>
  </w:style>
  <w:style w:type="paragraph" w:styleId="BodyText">
    <w:name w:val="Body Text"/>
    <w:basedOn w:val="Normal"/>
    <w:link w:val="BodyTextChar"/>
    <w:uiPriority w:val="99"/>
    <w:unhideWhenUsed/>
    <w:rsid w:val="0074233E"/>
    <w:pPr>
      <w:spacing w:after="120" w:line="276" w:lineRule="auto"/>
    </w:pPr>
    <w:rPr>
      <w:rFonts w:asciiTheme="minorHAnsi" w:eastAsiaTheme="minorHAnsi" w:hAnsiTheme="minorHAnsi" w:cstheme="minorBidi"/>
      <w:sz w:val="22"/>
      <w:szCs w:val="22"/>
    </w:rPr>
  </w:style>
  <w:style w:type="character" w:customStyle="1" w:styleId="BodyTextChar">
    <w:name w:val="Body Text Char"/>
    <w:basedOn w:val="DefaultParagraphFont"/>
    <w:link w:val="BodyText"/>
    <w:uiPriority w:val="99"/>
    <w:rsid w:val="0074233E"/>
  </w:style>
  <w:style w:type="paragraph" w:styleId="BalloonText">
    <w:name w:val="Balloon Text"/>
    <w:basedOn w:val="Normal"/>
    <w:link w:val="BalloonTextChar"/>
    <w:uiPriority w:val="99"/>
    <w:semiHidden/>
    <w:unhideWhenUsed/>
    <w:rsid w:val="008748E1"/>
    <w:rPr>
      <w:rFonts w:ascii="Lucida Grande" w:hAnsi="Lucida Grande"/>
      <w:sz w:val="18"/>
      <w:szCs w:val="18"/>
    </w:rPr>
  </w:style>
  <w:style w:type="character" w:customStyle="1" w:styleId="BalloonTextChar">
    <w:name w:val="Balloon Text Char"/>
    <w:basedOn w:val="DefaultParagraphFont"/>
    <w:link w:val="BalloonText"/>
    <w:uiPriority w:val="99"/>
    <w:semiHidden/>
    <w:rsid w:val="008748E1"/>
    <w:rPr>
      <w:rFonts w:ascii="Lucida Grande" w:hAnsi="Lucida Grande"/>
      <w:sz w:val="18"/>
      <w:szCs w:val="18"/>
    </w:rPr>
  </w:style>
  <w:style w:type="character" w:styleId="Hyperlink">
    <w:name w:val="Hyperlink"/>
    <w:basedOn w:val="DefaultParagraphFont"/>
    <w:uiPriority w:val="99"/>
    <w:unhideWhenUsed/>
    <w:rsid w:val="00FE4B9D"/>
    <w:rPr>
      <w:color w:val="0000FF" w:themeColor="hyperlink"/>
      <w:u w:val="single"/>
    </w:rPr>
  </w:style>
  <w:style w:type="character" w:customStyle="1" w:styleId="UnresolvedMention1">
    <w:name w:val="Unresolved Mention1"/>
    <w:basedOn w:val="DefaultParagraphFont"/>
    <w:uiPriority w:val="99"/>
    <w:semiHidden/>
    <w:unhideWhenUsed/>
    <w:rsid w:val="00FE4B9D"/>
    <w:rPr>
      <w:color w:val="808080"/>
      <w:shd w:val="clear" w:color="auto" w:fill="E6E6E6"/>
    </w:rPr>
  </w:style>
  <w:style w:type="paragraph" w:styleId="ListParagraph">
    <w:name w:val="List Paragraph"/>
    <w:basedOn w:val="Normal"/>
    <w:uiPriority w:val="34"/>
    <w:qFormat/>
    <w:rsid w:val="00216625"/>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59"/>
    <w:rsid w:val="00443999"/>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rsid w:val="004638FA"/>
  </w:style>
  <w:style w:type="paragraph" w:customStyle="1" w:styleId="EndNoteBibliographyTitle">
    <w:name w:val="EndNote Bibliography Title"/>
    <w:basedOn w:val="Normal"/>
    <w:rsid w:val="00846BF5"/>
    <w:pPr>
      <w:spacing w:line="276" w:lineRule="auto"/>
      <w:jc w:val="center"/>
    </w:pPr>
    <w:rPr>
      <w:rFonts w:ascii="Calibri" w:eastAsiaTheme="minorHAnsi" w:hAnsi="Calibri" w:cs="Calibri"/>
      <w:sz w:val="22"/>
      <w:szCs w:val="22"/>
      <w:lang w:val="en-US"/>
    </w:rPr>
  </w:style>
  <w:style w:type="paragraph" w:customStyle="1" w:styleId="EndNoteBibliography">
    <w:name w:val="EndNote Bibliography"/>
    <w:basedOn w:val="Normal"/>
    <w:rsid w:val="00846BF5"/>
    <w:pPr>
      <w:spacing w:after="200"/>
      <w:jc w:val="both"/>
    </w:pPr>
    <w:rPr>
      <w:rFonts w:ascii="Calibri" w:eastAsiaTheme="minorHAnsi" w:hAnsi="Calibri" w:cs="Calibri"/>
      <w:sz w:val="22"/>
      <w:szCs w:val="22"/>
      <w:lang w:val="en-US"/>
    </w:rPr>
  </w:style>
  <w:style w:type="character" w:customStyle="1" w:styleId="UnresolvedMention2">
    <w:name w:val="Unresolved Mention2"/>
    <w:basedOn w:val="DefaultParagraphFont"/>
    <w:uiPriority w:val="99"/>
    <w:semiHidden/>
    <w:unhideWhenUsed/>
    <w:rsid w:val="002A58A5"/>
    <w:rPr>
      <w:color w:val="808080"/>
      <w:shd w:val="clear" w:color="auto" w:fill="E6E6E6"/>
    </w:rPr>
  </w:style>
  <w:style w:type="character" w:styleId="UnresolvedMention">
    <w:name w:val="Unresolved Mention"/>
    <w:basedOn w:val="DefaultParagraphFont"/>
    <w:uiPriority w:val="99"/>
    <w:semiHidden/>
    <w:unhideWhenUsed/>
    <w:rsid w:val="00473915"/>
    <w:rPr>
      <w:color w:val="808080"/>
      <w:shd w:val="clear" w:color="auto" w:fill="E6E6E6"/>
    </w:rPr>
  </w:style>
  <w:style w:type="character" w:styleId="CommentReference">
    <w:name w:val="annotation reference"/>
    <w:basedOn w:val="DefaultParagraphFont"/>
    <w:uiPriority w:val="99"/>
    <w:semiHidden/>
    <w:unhideWhenUsed/>
    <w:rsid w:val="00D15393"/>
    <w:rPr>
      <w:sz w:val="16"/>
      <w:szCs w:val="16"/>
    </w:rPr>
  </w:style>
  <w:style w:type="paragraph" w:styleId="CommentText">
    <w:name w:val="annotation text"/>
    <w:basedOn w:val="Normal"/>
    <w:link w:val="CommentTextChar"/>
    <w:uiPriority w:val="99"/>
    <w:semiHidden/>
    <w:unhideWhenUsed/>
    <w:rsid w:val="00D15393"/>
    <w:rPr>
      <w:sz w:val="20"/>
      <w:szCs w:val="20"/>
    </w:rPr>
  </w:style>
  <w:style w:type="character" w:customStyle="1" w:styleId="CommentTextChar">
    <w:name w:val="Comment Text Char"/>
    <w:basedOn w:val="DefaultParagraphFont"/>
    <w:link w:val="CommentText"/>
    <w:uiPriority w:val="99"/>
    <w:semiHidden/>
    <w:rsid w:val="00D1539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15393"/>
    <w:rPr>
      <w:b/>
      <w:bCs/>
    </w:rPr>
  </w:style>
  <w:style w:type="character" w:customStyle="1" w:styleId="CommentSubjectChar">
    <w:name w:val="Comment Subject Char"/>
    <w:basedOn w:val="CommentTextChar"/>
    <w:link w:val="CommentSubject"/>
    <w:uiPriority w:val="99"/>
    <w:semiHidden/>
    <w:rsid w:val="00D15393"/>
    <w:rPr>
      <w:rFonts w:ascii="Times New Roman" w:eastAsia="Times New Roman" w:hAnsi="Times New Roman" w:cs="Times New Roman"/>
      <w:b/>
      <w:bCs/>
      <w:sz w:val="20"/>
      <w:szCs w:val="20"/>
    </w:rPr>
  </w:style>
  <w:style w:type="character" w:styleId="FollowedHyperlink">
    <w:name w:val="FollowedHyperlink"/>
    <w:basedOn w:val="DefaultParagraphFont"/>
    <w:uiPriority w:val="99"/>
    <w:semiHidden/>
    <w:unhideWhenUsed/>
    <w:rsid w:val="002C68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7853892">
      <w:bodyDiv w:val="1"/>
      <w:marLeft w:val="0"/>
      <w:marRight w:val="0"/>
      <w:marTop w:val="0"/>
      <w:marBottom w:val="0"/>
      <w:divBdr>
        <w:top w:val="none" w:sz="0" w:space="0" w:color="auto"/>
        <w:left w:val="none" w:sz="0" w:space="0" w:color="auto"/>
        <w:bottom w:val="none" w:sz="0" w:space="0" w:color="auto"/>
        <w:right w:val="none" w:sz="0" w:space="0" w:color="auto"/>
      </w:divBdr>
    </w:div>
    <w:div w:id="920332038">
      <w:bodyDiv w:val="1"/>
      <w:marLeft w:val="0"/>
      <w:marRight w:val="0"/>
      <w:marTop w:val="0"/>
      <w:marBottom w:val="0"/>
      <w:divBdr>
        <w:top w:val="none" w:sz="0" w:space="0" w:color="auto"/>
        <w:left w:val="none" w:sz="0" w:space="0" w:color="auto"/>
        <w:bottom w:val="none" w:sz="0" w:space="0" w:color="auto"/>
        <w:right w:val="none" w:sz="0" w:space="0" w:color="auto"/>
      </w:divBdr>
    </w:div>
    <w:div w:id="1160853943">
      <w:bodyDiv w:val="1"/>
      <w:marLeft w:val="0"/>
      <w:marRight w:val="0"/>
      <w:marTop w:val="0"/>
      <w:marBottom w:val="0"/>
      <w:divBdr>
        <w:top w:val="none" w:sz="0" w:space="0" w:color="auto"/>
        <w:left w:val="none" w:sz="0" w:space="0" w:color="auto"/>
        <w:bottom w:val="none" w:sz="0" w:space="0" w:color="auto"/>
        <w:right w:val="none" w:sz="0" w:space="0" w:color="auto"/>
      </w:divBdr>
    </w:div>
    <w:div w:id="1417286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tyles" Target="styles.xml"/><Relationship Id="rId7" Type="http://schemas.microsoft.com/office/2011/relationships/commentsExtended" Target="commentsExtended.xml"/><Relationship Id="rId12" Type="http://schemas.openxmlformats.org/officeDocument/2006/relationships/image" Target="media/image4.tiff"/><Relationship Id="rId17" Type="http://schemas.openxmlformats.org/officeDocument/2006/relationships/hyperlink" Target="http://wwwabsgovau/ausstats/abs@nsf/mf/45170" TargetMode="External"/><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png"/><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90A975-6860-A745-A3F3-9F6C3A5D3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23</Pages>
  <Words>11441</Words>
  <Characters>65219</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Bretana</dc:creator>
  <cp:keywords/>
  <dc:description/>
  <cp:lastModifiedBy>Neil Bretana</cp:lastModifiedBy>
  <cp:revision>6</cp:revision>
  <cp:lastPrinted>2018-01-21T23:59:00Z</cp:lastPrinted>
  <dcterms:created xsi:type="dcterms:W3CDTF">2018-08-13T02:07:00Z</dcterms:created>
  <dcterms:modified xsi:type="dcterms:W3CDTF">2018-09-19T08:30:00Z</dcterms:modified>
</cp:coreProperties>
</file>